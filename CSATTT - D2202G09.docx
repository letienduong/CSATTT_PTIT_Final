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682444" w:rsidP="004657F9">
      <w:pPr>
        <w:spacing w:line="240" w:lineRule="auto"/>
      </w:pPr>
      <w:bookmarkStart w:id="0" w:name="_Hlk183016134"/>
      <w:bookmarkEnd w:id="0"/>
      <w:commentRangeStart w:id="1"/>
      <w:commentRangeEnd w:id="1"/>
      <w:r>
        <w:rPr>
          <w:rStyle w:val="CommentReference"/>
        </w:rPr>
        <w:commentReference w:id="1"/>
      </w:r>
    </w:p>
    <w:p w14:paraId="4E4C3584" w14:textId="53672D56" w:rsidR="004657F9" w:rsidRDefault="004657F9" w:rsidP="0045472D">
      <w:pPr>
        <w:spacing w:before="24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5472D">
      <w:pPr>
        <w:spacing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5472D">
      <w:pPr>
        <w:spacing w:line="240" w:lineRule="auto"/>
        <w:jc w:val="center"/>
        <w:rPr>
          <w:b/>
          <w:bCs/>
          <w:sz w:val="28"/>
          <w:szCs w:val="28"/>
          <w:lang w:val="vi-VN"/>
        </w:rPr>
      </w:pPr>
    </w:p>
    <w:p w14:paraId="2C862528" w14:textId="3A2796F1" w:rsidR="00621AE7" w:rsidRPr="00AE47E8" w:rsidRDefault="00C202B1" w:rsidP="0045472D">
      <w:pPr>
        <w:spacing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4E99461F" w14:textId="6923E9CD" w:rsidR="00AE6801" w:rsidRPr="00AE47E8" w:rsidRDefault="00AE6801" w:rsidP="0045472D">
      <w:pPr>
        <w:spacing w:line="240" w:lineRule="auto"/>
        <w:jc w:val="left"/>
        <w:rPr>
          <w:b/>
          <w:bCs/>
          <w:sz w:val="28"/>
          <w:szCs w:val="28"/>
          <w:lang w:val="vi-VN"/>
        </w:rPr>
      </w:pPr>
    </w:p>
    <w:p w14:paraId="21CD55CF" w14:textId="5D61B519" w:rsidR="00AE6801" w:rsidRPr="00AE47E8" w:rsidRDefault="00AE6801" w:rsidP="0045472D">
      <w:pPr>
        <w:spacing w:line="240" w:lineRule="auto"/>
        <w:jc w:val="left"/>
        <w:rPr>
          <w:b/>
          <w:bCs/>
          <w:sz w:val="28"/>
          <w:szCs w:val="28"/>
          <w:lang w:val="vi-VN"/>
        </w:rPr>
      </w:pPr>
    </w:p>
    <w:p w14:paraId="086D6431" w14:textId="256EED9B" w:rsidR="00AE6801" w:rsidRPr="004D0FFB" w:rsidRDefault="00D23CEF" w:rsidP="0045472D">
      <w:pPr>
        <w:spacing w:line="240" w:lineRule="auto"/>
        <w:jc w:val="center"/>
        <w:rPr>
          <w:b/>
          <w:bCs/>
          <w:sz w:val="32"/>
          <w:szCs w:val="32"/>
          <w:lang w:val="vi-VN"/>
        </w:rPr>
      </w:pPr>
      <w:r w:rsidRPr="004D0FFB">
        <w:rPr>
          <w:b/>
          <w:bCs/>
          <w:sz w:val="32"/>
          <w:szCs w:val="32"/>
          <w:lang w:val="vi-VN"/>
        </w:rPr>
        <w:t xml:space="preserve">BÁO CÁO </w:t>
      </w:r>
      <w:r w:rsidR="00C202B1" w:rsidRPr="004D0FFB">
        <w:rPr>
          <w:b/>
          <w:bCs/>
          <w:sz w:val="32"/>
          <w:szCs w:val="32"/>
          <w:lang w:val="vi-VN"/>
        </w:rPr>
        <w:t>BÀI TẬP LỚN</w:t>
      </w:r>
    </w:p>
    <w:p w14:paraId="2B9E1120" w14:textId="718A934B" w:rsidR="00C202B1" w:rsidRPr="004D0FFB" w:rsidRDefault="00C202B1" w:rsidP="0045472D">
      <w:pPr>
        <w:spacing w:line="240" w:lineRule="auto"/>
        <w:jc w:val="center"/>
        <w:rPr>
          <w:b/>
          <w:bCs/>
          <w:sz w:val="32"/>
          <w:szCs w:val="32"/>
          <w:lang w:val="vi-VN"/>
        </w:rPr>
      </w:pPr>
      <w:r w:rsidRPr="004D0FFB">
        <w:rPr>
          <w:b/>
          <w:bCs/>
          <w:sz w:val="32"/>
          <w:szCs w:val="32"/>
          <w:lang w:val="vi-VN"/>
        </w:rPr>
        <w:t xml:space="preserve">HỌC PHẦN: </w:t>
      </w:r>
      <w:r w:rsidR="00B645B1" w:rsidRPr="004D0FFB">
        <w:rPr>
          <w:b/>
          <w:bCs/>
          <w:sz w:val="32"/>
          <w:szCs w:val="32"/>
          <w:lang w:val="vi-VN"/>
        </w:rPr>
        <w:t>CƠ SỞ AN TOÀN THÔNG TIN</w:t>
      </w:r>
    </w:p>
    <w:p w14:paraId="1FA692FE" w14:textId="14229051" w:rsidR="00B03F2E" w:rsidRPr="004D0FFB" w:rsidRDefault="00B03F2E" w:rsidP="0045472D">
      <w:pPr>
        <w:spacing w:line="240" w:lineRule="auto"/>
        <w:jc w:val="center"/>
        <w:rPr>
          <w:b/>
          <w:bCs/>
          <w:sz w:val="32"/>
          <w:szCs w:val="32"/>
          <w:lang w:val="vi-VN"/>
        </w:rPr>
      </w:pPr>
      <w:r w:rsidRPr="004D0FFB">
        <w:rPr>
          <w:b/>
          <w:bCs/>
          <w:sz w:val="32"/>
          <w:szCs w:val="32"/>
          <w:lang w:val="vi-VN"/>
        </w:rPr>
        <w:t xml:space="preserve">MÃ HỌC PHẦN: </w:t>
      </w:r>
      <w:r w:rsidR="00B645B1" w:rsidRPr="004D0FFB">
        <w:rPr>
          <w:b/>
          <w:bCs/>
          <w:sz w:val="32"/>
          <w:szCs w:val="32"/>
          <w:lang w:val="vi-VN"/>
        </w:rPr>
        <w:t>INT1472</w:t>
      </w:r>
    </w:p>
    <w:p w14:paraId="65D60E31" w14:textId="370BEC3B" w:rsidR="00AE6801" w:rsidRPr="00AE47E8" w:rsidRDefault="00AE6801" w:rsidP="0045472D">
      <w:pPr>
        <w:spacing w:line="240" w:lineRule="auto"/>
        <w:jc w:val="left"/>
        <w:rPr>
          <w:b/>
          <w:bCs/>
          <w:sz w:val="28"/>
          <w:szCs w:val="28"/>
          <w:lang w:val="vi-VN"/>
        </w:rPr>
      </w:pPr>
    </w:p>
    <w:p w14:paraId="5F726C39" w14:textId="77777777" w:rsidR="00AE6801" w:rsidRPr="00AE47E8" w:rsidRDefault="00AE6801" w:rsidP="0045472D">
      <w:pPr>
        <w:spacing w:line="240" w:lineRule="auto"/>
        <w:jc w:val="left"/>
        <w:rPr>
          <w:b/>
          <w:bCs/>
          <w:sz w:val="28"/>
          <w:szCs w:val="28"/>
          <w:lang w:val="vi-VN"/>
        </w:rPr>
      </w:pPr>
    </w:p>
    <w:p w14:paraId="6C6A1284" w14:textId="77777777" w:rsidR="004657F9" w:rsidRPr="00AE47E8" w:rsidRDefault="004657F9" w:rsidP="0045472D">
      <w:pPr>
        <w:spacing w:line="240" w:lineRule="auto"/>
        <w:jc w:val="left"/>
        <w:rPr>
          <w:b/>
          <w:bCs/>
          <w:sz w:val="28"/>
          <w:szCs w:val="28"/>
          <w:lang w:val="vi-VN"/>
        </w:rPr>
      </w:pPr>
    </w:p>
    <w:p w14:paraId="67DC57A6" w14:textId="57A12580" w:rsidR="00B645B1" w:rsidRPr="004D0FFB" w:rsidRDefault="00C202B1" w:rsidP="0045472D">
      <w:pPr>
        <w:spacing w:before="120" w:line="240" w:lineRule="auto"/>
        <w:jc w:val="center"/>
        <w:rPr>
          <w:b/>
          <w:bCs/>
          <w:sz w:val="32"/>
          <w:szCs w:val="32"/>
          <w:lang w:val="vi-VN"/>
        </w:rPr>
      </w:pPr>
      <w:r w:rsidRPr="004D0FFB">
        <w:rPr>
          <w:b/>
          <w:bCs/>
          <w:sz w:val="32"/>
          <w:szCs w:val="32"/>
          <w:lang w:val="vi-VN"/>
        </w:rPr>
        <w:t>ĐỀ TÀI:</w:t>
      </w:r>
    </w:p>
    <w:p w14:paraId="737F0FCE" w14:textId="2E36DFFC" w:rsidR="004657F9" w:rsidRPr="00B61F8E" w:rsidRDefault="00B61F8E" w:rsidP="00682444">
      <w:pPr>
        <w:spacing w:before="120" w:line="240" w:lineRule="auto"/>
        <w:ind w:left="1080" w:right="1097"/>
        <w:jc w:val="center"/>
        <w:rPr>
          <w:b/>
          <w:bCs/>
          <w:sz w:val="32"/>
          <w:szCs w:val="32"/>
          <w:lang w:val="vi-VN"/>
        </w:rPr>
      </w:pPr>
      <w:r w:rsidRPr="004D0FFB">
        <w:rPr>
          <w:b/>
          <w:bCs/>
          <w:sz w:val="32"/>
          <w:szCs w:val="28"/>
          <w:lang w:val="vi-VN"/>
        </w:rPr>
        <w:t>TÌM HIỂU VỀ CÔNG NGHỆ CHUỖI KHỐI (BLOCKCHAIN), CÁC ỨNG DỤNG VÀ KHẢO SÁT MỘT SỐ NỀN TẢNG CHẠY CÔNG NGHỆ CHUỖI KHỐI</w:t>
      </w:r>
    </w:p>
    <w:p w14:paraId="32EAAF03" w14:textId="7048CA32" w:rsidR="001E589E" w:rsidRPr="004D0FFB" w:rsidRDefault="001E589E" w:rsidP="0045472D">
      <w:pPr>
        <w:spacing w:line="240" w:lineRule="auto"/>
        <w:ind w:left="1080" w:right="1097"/>
        <w:jc w:val="left"/>
        <w:rPr>
          <w:b/>
          <w:bCs/>
          <w:sz w:val="28"/>
          <w:szCs w:val="24"/>
          <w:lang w:val="vi-VN"/>
        </w:rPr>
      </w:pPr>
    </w:p>
    <w:p w14:paraId="34329BA8" w14:textId="5F50ACB5" w:rsidR="00C202B1" w:rsidRPr="004D0FFB" w:rsidRDefault="00C202B1" w:rsidP="0045472D">
      <w:pPr>
        <w:spacing w:line="240" w:lineRule="auto"/>
        <w:jc w:val="left"/>
        <w:rPr>
          <w:sz w:val="28"/>
          <w:szCs w:val="24"/>
          <w:lang w:val="vi-VN"/>
        </w:rPr>
      </w:pPr>
    </w:p>
    <w:p w14:paraId="74F17E59" w14:textId="68868CB2" w:rsidR="00F57088" w:rsidRPr="004D0FFB" w:rsidRDefault="00F57088" w:rsidP="00682444">
      <w:pPr>
        <w:ind w:firstLine="360"/>
        <w:jc w:val="center"/>
        <w:rPr>
          <w:bCs/>
          <w:i/>
          <w:iCs/>
          <w:sz w:val="32"/>
          <w:szCs w:val="28"/>
          <w:lang w:val="vi-VN"/>
        </w:rPr>
      </w:pPr>
      <w:r w:rsidRPr="004D0FFB">
        <w:rPr>
          <w:bCs/>
          <w:i/>
          <w:iCs/>
          <w:sz w:val="32"/>
          <w:szCs w:val="28"/>
          <w:lang w:val="vi-VN"/>
        </w:rPr>
        <w:t>Các</w:t>
      </w:r>
      <w:r w:rsidR="00E10AD7" w:rsidRPr="004D0FFB">
        <w:rPr>
          <w:bCs/>
          <w:i/>
          <w:iCs/>
          <w:sz w:val="32"/>
          <w:szCs w:val="28"/>
          <w:lang w:val="vi-VN"/>
        </w:rPr>
        <w:t xml:space="preserve"> s</w:t>
      </w:r>
      <w:r w:rsidR="003E3490" w:rsidRPr="004D0FFB">
        <w:rPr>
          <w:bCs/>
          <w:i/>
          <w:iCs/>
          <w:sz w:val="32"/>
          <w:szCs w:val="28"/>
          <w:lang w:val="vi-VN"/>
        </w:rPr>
        <w:t>inh viên thực hiện</w:t>
      </w:r>
      <w:r w:rsidR="00E10AD7" w:rsidRPr="004D0FFB">
        <w:rPr>
          <w:bCs/>
          <w:i/>
          <w:iCs/>
          <w:sz w:val="32"/>
          <w:szCs w:val="28"/>
          <w:lang w:val="vi-VN"/>
        </w:rPr>
        <w:t xml:space="preserve"> </w:t>
      </w:r>
    </w:p>
    <w:p w14:paraId="28118B2E" w14:textId="77777777" w:rsidR="004505E4" w:rsidRPr="004D0FFB" w:rsidRDefault="004505E4" w:rsidP="0045472D">
      <w:pPr>
        <w:ind w:left="1440" w:firstLine="720"/>
        <w:jc w:val="left"/>
        <w:rPr>
          <w:bCs/>
          <w:lang w:val="vi-VN"/>
        </w:rPr>
      </w:pPr>
    </w:p>
    <w:p w14:paraId="2C73D210" w14:textId="2C0E14DF" w:rsidR="00B645B1" w:rsidRPr="004D0FFB" w:rsidRDefault="00B645B1" w:rsidP="0045472D">
      <w:pPr>
        <w:ind w:left="2160" w:firstLine="720"/>
        <w:jc w:val="left"/>
        <w:rPr>
          <w:bCs/>
          <w:sz w:val="28"/>
          <w:szCs w:val="26"/>
          <w:lang w:val="vi-VN"/>
        </w:rPr>
      </w:pPr>
      <w:r w:rsidRPr="004D0FFB">
        <w:rPr>
          <w:bCs/>
          <w:sz w:val="28"/>
          <w:szCs w:val="26"/>
          <w:lang w:val="vi-VN"/>
        </w:rPr>
        <w:t>B22DCAT0</w:t>
      </w:r>
      <w:r w:rsidR="00B55073" w:rsidRPr="004D0FFB">
        <w:rPr>
          <w:bCs/>
          <w:sz w:val="28"/>
          <w:szCs w:val="26"/>
          <w:lang w:val="vi-VN"/>
        </w:rPr>
        <w:t>63</w:t>
      </w:r>
      <w:r w:rsidRPr="004D0FFB">
        <w:rPr>
          <w:bCs/>
          <w:sz w:val="28"/>
          <w:szCs w:val="26"/>
          <w:lang w:val="vi-VN"/>
        </w:rPr>
        <w:tab/>
      </w:r>
      <w:r w:rsidR="00503190" w:rsidRPr="008763C5">
        <w:rPr>
          <w:bCs/>
          <w:sz w:val="28"/>
          <w:szCs w:val="26"/>
          <w:lang w:val="vi-VN"/>
        </w:rPr>
        <w:t xml:space="preserve"> - </w:t>
      </w:r>
      <w:r w:rsidRPr="004D0FFB">
        <w:rPr>
          <w:bCs/>
          <w:sz w:val="28"/>
          <w:szCs w:val="26"/>
          <w:lang w:val="vi-VN"/>
        </w:rPr>
        <w:t>Lê Tiến Dương</w:t>
      </w:r>
    </w:p>
    <w:p w14:paraId="6ABED39E" w14:textId="2103BFF9" w:rsidR="00E36D01" w:rsidRPr="004D0FFB" w:rsidRDefault="00E36D01" w:rsidP="00E36D01">
      <w:pPr>
        <w:ind w:left="2160" w:firstLine="720"/>
        <w:jc w:val="left"/>
        <w:rPr>
          <w:bCs/>
          <w:sz w:val="28"/>
          <w:szCs w:val="26"/>
          <w:lang w:val="vi-VN"/>
        </w:rPr>
      </w:pPr>
      <w:r w:rsidRPr="004D0FFB">
        <w:rPr>
          <w:bCs/>
          <w:sz w:val="28"/>
          <w:szCs w:val="26"/>
          <w:lang w:val="vi-VN"/>
        </w:rPr>
        <w:t>B22DCAT091</w:t>
      </w:r>
      <w:r w:rsidR="00503190" w:rsidRPr="008763C5">
        <w:rPr>
          <w:bCs/>
          <w:sz w:val="28"/>
          <w:szCs w:val="26"/>
          <w:lang w:val="vi-VN"/>
        </w:rPr>
        <w:t xml:space="preserve"> - </w:t>
      </w:r>
      <w:r w:rsidRPr="004D0FFB">
        <w:rPr>
          <w:bCs/>
          <w:sz w:val="28"/>
          <w:szCs w:val="26"/>
          <w:lang w:val="vi-VN"/>
        </w:rPr>
        <w:t>Đỗ Anh Đức</w:t>
      </w:r>
    </w:p>
    <w:p w14:paraId="1CA6146A" w14:textId="7728B236" w:rsidR="004657F9" w:rsidRPr="004D0FFB" w:rsidRDefault="00B645B1" w:rsidP="0045472D">
      <w:pPr>
        <w:ind w:left="2160" w:firstLine="720"/>
        <w:jc w:val="left"/>
        <w:rPr>
          <w:bCs/>
          <w:sz w:val="28"/>
          <w:szCs w:val="26"/>
          <w:lang w:val="vi-VN"/>
        </w:rPr>
      </w:pPr>
      <w:r w:rsidRPr="004D0FFB">
        <w:rPr>
          <w:bCs/>
          <w:sz w:val="28"/>
          <w:szCs w:val="26"/>
          <w:lang w:val="vi-VN"/>
        </w:rPr>
        <w:t>B22DCAT</w:t>
      </w:r>
      <w:r w:rsidR="00B55073" w:rsidRPr="004D0FFB">
        <w:rPr>
          <w:bCs/>
          <w:sz w:val="28"/>
          <w:szCs w:val="26"/>
          <w:lang w:val="vi-VN"/>
        </w:rPr>
        <w:t>271</w:t>
      </w:r>
      <w:r w:rsidR="00503190" w:rsidRPr="008763C5">
        <w:rPr>
          <w:bCs/>
          <w:sz w:val="28"/>
          <w:szCs w:val="26"/>
          <w:lang w:val="vi-VN"/>
        </w:rPr>
        <w:t xml:space="preserve"> - </w:t>
      </w:r>
      <w:r w:rsidRPr="004D0FFB">
        <w:rPr>
          <w:bCs/>
          <w:sz w:val="28"/>
          <w:szCs w:val="26"/>
          <w:lang w:val="vi-VN"/>
        </w:rPr>
        <w:t xml:space="preserve">Vũ </w:t>
      </w:r>
      <w:r w:rsidR="004505E4" w:rsidRPr="004D0FFB">
        <w:rPr>
          <w:bCs/>
          <w:sz w:val="28"/>
          <w:szCs w:val="26"/>
          <w:lang w:val="vi-VN"/>
        </w:rPr>
        <w:t>Hoàng Tuấn</w:t>
      </w:r>
    </w:p>
    <w:p w14:paraId="7A4009FD" w14:textId="35B62271" w:rsidR="004505E4" w:rsidRPr="004D0FFB" w:rsidRDefault="004505E4" w:rsidP="0045472D">
      <w:pPr>
        <w:ind w:left="2160" w:firstLine="720"/>
        <w:jc w:val="left"/>
        <w:rPr>
          <w:bCs/>
          <w:sz w:val="28"/>
          <w:szCs w:val="26"/>
          <w:lang w:val="vi-VN"/>
        </w:rPr>
      </w:pPr>
      <w:r w:rsidRPr="004D0FFB">
        <w:rPr>
          <w:bCs/>
          <w:sz w:val="28"/>
          <w:szCs w:val="26"/>
          <w:lang w:val="vi-VN"/>
        </w:rPr>
        <w:t>B22DCAT</w:t>
      </w:r>
      <w:r w:rsidR="00B55073" w:rsidRPr="004D0FFB">
        <w:rPr>
          <w:bCs/>
          <w:sz w:val="28"/>
          <w:szCs w:val="26"/>
          <w:lang w:val="vi-VN"/>
        </w:rPr>
        <w:t>183</w:t>
      </w:r>
      <w:r w:rsidRPr="004D0FFB">
        <w:rPr>
          <w:bCs/>
          <w:sz w:val="28"/>
          <w:szCs w:val="26"/>
          <w:lang w:val="vi-VN"/>
        </w:rPr>
        <w:tab/>
      </w:r>
      <w:r w:rsidR="00503190" w:rsidRPr="008763C5">
        <w:rPr>
          <w:bCs/>
          <w:sz w:val="28"/>
          <w:szCs w:val="26"/>
          <w:lang w:val="vi-VN"/>
        </w:rPr>
        <w:t xml:space="preserve"> - </w:t>
      </w:r>
      <w:r w:rsidRPr="004D0FFB">
        <w:rPr>
          <w:bCs/>
          <w:sz w:val="28"/>
          <w:szCs w:val="26"/>
          <w:lang w:val="vi-VN"/>
        </w:rPr>
        <w:t>Cao Đức Mạnh</w:t>
      </w:r>
    </w:p>
    <w:p w14:paraId="7EF0BDE1" w14:textId="29431755" w:rsidR="004505E4" w:rsidRPr="004D0FFB" w:rsidRDefault="004505E4" w:rsidP="0045472D">
      <w:pPr>
        <w:ind w:left="2160" w:firstLine="720"/>
        <w:jc w:val="left"/>
        <w:rPr>
          <w:bCs/>
          <w:sz w:val="28"/>
          <w:szCs w:val="26"/>
          <w:lang w:val="vi-VN"/>
        </w:rPr>
      </w:pPr>
      <w:r w:rsidRPr="004D0FFB">
        <w:rPr>
          <w:bCs/>
          <w:sz w:val="28"/>
          <w:szCs w:val="26"/>
          <w:lang w:val="vi-VN"/>
        </w:rPr>
        <w:t>B22DCAT</w:t>
      </w:r>
      <w:r w:rsidR="00B55073" w:rsidRPr="004D0FFB">
        <w:rPr>
          <w:bCs/>
          <w:sz w:val="28"/>
          <w:szCs w:val="26"/>
          <w:lang w:val="vi-VN"/>
        </w:rPr>
        <w:t>177</w:t>
      </w:r>
      <w:r w:rsidRPr="004D0FFB">
        <w:rPr>
          <w:bCs/>
          <w:sz w:val="28"/>
          <w:szCs w:val="26"/>
          <w:lang w:val="vi-VN"/>
        </w:rPr>
        <w:tab/>
      </w:r>
      <w:r w:rsidR="00503190" w:rsidRPr="008763C5">
        <w:rPr>
          <w:bCs/>
          <w:sz w:val="28"/>
          <w:szCs w:val="26"/>
          <w:lang w:val="vi-VN"/>
        </w:rPr>
        <w:t xml:space="preserve"> - </w:t>
      </w:r>
      <w:r w:rsidRPr="004D0FFB">
        <w:rPr>
          <w:bCs/>
          <w:sz w:val="28"/>
          <w:szCs w:val="26"/>
          <w:lang w:val="vi-VN"/>
        </w:rPr>
        <w:t>Đoàn Thiên Long</w:t>
      </w:r>
    </w:p>
    <w:p w14:paraId="39DC6A38" w14:textId="77777777" w:rsidR="004657F9" w:rsidRPr="004D0FFB" w:rsidRDefault="004657F9" w:rsidP="0045472D">
      <w:pPr>
        <w:jc w:val="left"/>
        <w:rPr>
          <w:lang w:val="vi-VN"/>
        </w:rPr>
      </w:pPr>
    </w:p>
    <w:p w14:paraId="329BAF1B" w14:textId="72A80FD9" w:rsidR="00F57088" w:rsidRPr="004D0FFB" w:rsidRDefault="00F57088" w:rsidP="0045472D">
      <w:pPr>
        <w:spacing w:line="240" w:lineRule="auto"/>
        <w:ind w:left="2880" w:firstLine="720"/>
        <w:jc w:val="left"/>
        <w:rPr>
          <w:bCs/>
          <w:sz w:val="28"/>
          <w:szCs w:val="24"/>
          <w:lang w:val="vi-VN"/>
        </w:rPr>
      </w:pPr>
      <w:r w:rsidRPr="004D0FFB">
        <w:rPr>
          <w:bCs/>
          <w:sz w:val="28"/>
          <w:szCs w:val="24"/>
          <w:lang w:val="vi-VN"/>
        </w:rPr>
        <w:t xml:space="preserve">Tên nhóm: </w:t>
      </w:r>
      <w:r w:rsidR="00B645B1" w:rsidRPr="004D0FFB">
        <w:rPr>
          <w:bCs/>
          <w:sz w:val="28"/>
          <w:szCs w:val="24"/>
          <w:lang w:val="vi-VN"/>
        </w:rPr>
        <w:t>09</w:t>
      </w:r>
    </w:p>
    <w:p w14:paraId="1999738E" w14:textId="72A2D34F" w:rsidR="00F57088" w:rsidRPr="004D0FFB" w:rsidRDefault="00F57088" w:rsidP="0045472D">
      <w:pPr>
        <w:spacing w:line="240" w:lineRule="auto"/>
        <w:ind w:left="2880" w:firstLine="720"/>
        <w:jc w:val="left"/>
        <w:rPr>
          <w:bCs/>
          <w:sz w:val="28"/>
          <w:szCs w:val="24"/>
          <w:lang w:val="vi-VN"/>
        </w:rPr>
      </w:pPr>
      <w:r w:rsidRPr="004D0FFB">
        <w:rPr>
          <w:bCs/>
          <w:sz w:val="28"/>
          <w:szCs w:val="24"/>
          <w:lang w:val="vi-VN"/>
        </w:rPr>
        <w:t>Tên lớp:</w:t>
      </w:r>
      <w:r w:rsidR="00B645B1" w:rsidRPr="004D0FFB">
        <w:rPr>
          <w:bCs/>
          <w:sz w:val="28"/>
          <w:szCs w:val="24"/>
          <w:lang w:val="vi-VN"/>
        </w:rPr>
        <w:t xml:space="preserve"> </w:t>
      </w:r>
      <w:r w:rsidR="003537B7">
        <w:rPr>
          <w:bCs/>
          <w:sz w:val="28"/>
          <w:szCs w:val="24"/>
          <w:lang w:val="vi-VN"/>
        </w:rPr>
        <w:t>CSATTT-</w:t>
      </w:r>
      <w:r w:rsidR="003537B7">
        <w:rPr>
          <w:sz w:val="28"/>
          <w:szCs w:val="24"/>
          <w:lang w:val="vi-VN"/>
        </w:rPr>
        <w:t>INT1472-</w:t>
      </w:r>
      <w:r w:rsidR="005F7D44">
        <w:rPr>
          <w:sz w:val="28"/>
          <w:szCs w:val="24"/>
          <w:lang w:val="vi-VN"/>
        </w:rPr>
        <w:t>02</w:t>
      </w:r>
    </w:p>
    <w:p w14:paraId="58E3D314" w14:textId="77777777" w:rsidR="004657F9" w:rsidRPr="004D0FFB" w:rsidRDefault="004657F9" w:rsidP="0045472D">
      <w:pPr>
        <w:jc w:val="left"/>
        <w:rPr>
          <w:lang w:val="vi-VN"/>
        </w:rPr>
      </w:pPr>
    </w:p>
    <w:p w14:paraId="4C117705" w14:textId="611469BD" w:rsidR="004657F9" w:rsidRPr="004D0FFB" w:rsidRDefault="00C202B1" w:rsidP="0045472D">
      <w:pPr>
        <w:jc w:val="center"/>
        <w:rPr>
          <w:bCs/>
          <w:lang w:val="vi-VN"/>
        </w:rPr>
      </w:pPr>
      <w:r w:rsidRPr="004D0FFB">
        <w:rPr>
          <w:bCs/>
          <w:sz w:val="28"/>
          <w:szCs w:val="26"/>
          <w:lang w:val="vi-VN"/>
        </w:rPr>
        <w:t xml:space="preserve">Giảng viên hướng dẫn: </w:t>
      </w:r>
      <w:r w:rsidR="004505E4" w:rsidRPr="004D0FFB">
        <w:rPr>
          <w:bCs/>
          <w:sz w:val="28"/>
          <w:szCs w:val="26"/>
          <w:lang w:val="vi-VN"/>
        </w:rPr>
        <w:t>TS.</w:t>
      </w:r>
      <w:r w:rsidR="003537B7">
        <w:rPr>
          <w:bCs/>
          <w:sz w:val="28"/>
          <w:szCs w:val="26"/>
          <w:lang w:val="vi-VN"/>
        </w:rPr>
        <w:t xml:space="preserve"> </w:t>
      </w:r>
      <w:r w:rsidR="004505E4" w:rsidRPr="004D0FFB">
        <w:rPr>
          <w:bCs/>
          <w:sz w:val="28"/>
          <w:szCs w:val="26"/>
          <w:lang w:val="vi-VN"/>
        </w:rPr>
        <w:t>Đinh Trường Duy</w:t>
      </w:r>
    </w:p>
    <w:p w14:paraId="7A8E826E" w14:textId="77777777" w:rsidR="004505E4" w:rsidRDefault="007918BA" w:rsidP="0045472D">
      <w:pPr>
        <w:spacing w:line="240" w:lineRule="auto"/>
        <w:jc w:val="left"/>
        <w:rPr>
          <w:b/>
          <w:bCs/>
          <w:sz w:val="28"/>
          <w:szCs w:val="26"/>
          <w:lang w:val="vi-VN"/>
        </w:rPr>
      </w:pPr>
      <w:r w:rsidRPr="00B61F8E">
        <w:rPr>
          <w:bCs/>
          <w:sz w:val="28"/>
          <w:szCs w:val="26"/>
          <w:lang w:val="vi-VN"/>
        </w:rPr>
        <w:br/>
      </w:r>
      <w:r w:rsidR="003E3490">
        <w:rPr>
          <w:b/>
          <w:bCs/>
          <w:sz w:val="28"/>
          <w:szCs w:val="26"/>
          <w:lang w:val="vi-VN"/>
        </w:rPr>
        <w:br/>
      </w:r>
      <w:r w:rsidR="003E3490">
        <w:rPr>
          <w:b/>
          <w:bCs/>
          <w:sz w:val="28"/>
          <w:szCs w:val="26"/>
          <w:lang w:val="vi-VN"/>
        </w:rPr>
        <w:br/>
      </w:r>
    </w:p>
    <w:p w14:paraId="430F3B01" w14:textId="77777777" w:rsidR="004505E4" w:rsidRDefault="004505E4" w:rsidP="0045472D">
      <w:pPr>
        <w:spacing w:line="240" w:lineRule="auto"/>
        <w:jc w:val="left"/>
        <w:rPr>
          <w:b/>
          <w:bCs/>
          <w:sz w:val="28"/>
          <w:szCs w:val="26"/>
          <w:lang w:val="vi-VN"/>
        </w:rPr>
      </w:pPr>
    </w:p>
    <w:p w14:paraId="44BAAB04" w14:textId="7206F966" w:rsidR="004657F9" w:rsidRPr="004D0FFB" w:rsidRDefault="004657F9" w:rsidP="0045472D">
      <w:pPr>
        <w:spacing w:line="240" w:lineRule="auto"/>
        <w:jc w:val="center"/>
        <w:rPr>
          <w:b/>
          <w:bCs/>
          <w:sz w:val="28"/>
          <w:szCs w:val="26"/>
          <w:lang w:val="vi-VN"/>
        </w:rPr>
        <w:sectPr w:rsidR="004657F9" w:rsidRPr="004D0FFB" w:rsidSect="00C202B1">
          <w:footerReference w:type="default" r:id="rId11"/>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sidRPr="00AE47E8">
        <w:rPr>
          <w:b/>
          <w:bCs/>
          <w:sz w:val="28"/>
          <w:szCs w:val="26"/>
          <w:lang w:val="vi-VN"/>
        </w:rPr>
        <w:t>HÀ NỘI</w:t>
      </w:r>
      <w:r w:rsidR="0038109B" w:rsidRPr="004D0FFB">
        <w:rPr>
          <w:b/>
          <w:bCs/>
          <w:sz w:val="28"/>
          <w:szCs w:val="26"/>
          <w:lang w:val="vi-VN"/>
        </w:rPr>
        <w:t xml:space="preserve"> </w:t>
      </w:r>
      <w:r w:rsidRPr="00AE47E8">
        <w:rPr>
          <w:b/>
          <w:bCs/>
          <w:sz w:val="28"/>
          <w:szCs w:val="26"/>
          <w:lang w:val="vi-VN"/>
        </w:rPr>
        <w:t>202</w:t>
      </w:r>
      <w:r w:rsidR="00C202B1" w:rsidRPr="004D0FFB">
        <w:rPr>
          <w:b/>
          <w:bCs/>
          <w:sz w:val="28"/>
          <w:szCs w:val="26"/>
          <w:lang w:val="vi-VN"/>
        </w:rPr>
        <w:t>4</w:t>
      </w:r>
    </w:p>
    <w:p w14:paraId="1B6E7E4D" w14:textId="4A292A57" w:rsidR="00274447" w:rsidRPr="004D0FFB" w:rsidRDefault="00274447" w:rsidP="00E36D01">
      <w:pPr>
        <w:pStyle w:val="CTDT-Text"/>
        <w:spacing w:after="120"/>
        <w:jc w:val="center"/>
        <w:rPr>
          <w:b/>
          <w:bCs/>
          <w:sz w:val="28"/>
          <w:szCs w:val="24"/>
          <w:lang w:val="vi-VN"/>
        </w:rPr>
      </w:pPr>
      <w:r w:rsidRPr="004D0FFB">
        <w:rPr>
          <w:b/>
          <w:bCs/>
          <w:sz w:val="28"/>
          <w:szCs w:val="24"/>
          <w:lang w:val="vi-VN"/>
        </w:rPr>
        <w:lastRenderedPageBreak/>
        <w:t>PHÂN CÔNG NHIỆM VỤ NHÓM THỰC HIỆN</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562"/>
        <w:gridCol w:w="4459"/>
        <w:gridCol w:w="2925"/>
        <w:gridCol w:w="1512"/>
      </w:tblGrid>
      <w:tr w:rsidR="00E10AD7" w:rsidRPr="00E10AD7" w14:paraId="482A71F3" w14:textId="77777777" w:rsidTr="00D41C81">
        <w:tc>
          <w:tcPr>
            <w:tcW w:w="562" w:type="dxa"/>
            <w:vAlign w:val="center"/>
          </w:tcPr>
          <w:p w14:paraId="21383632" w14:textId="7F1E67FE" w:rsidR="00E10AD7" w:rsidRPr="00E10AD7" w:rsidRDefault="00E10AD7" w:rsidP="0045472D">
            <w:pPr>
              <w:pStyle w:val="CTDT-Text"/>
              <w:spacing w:before="0" w:line="264" w:lineRule="auto"/>
              <w:ind w:firstLine="0"/>
              <w:jc w:val="center"/>
              <w:rPr>
                <w:b/>
                <w:bCs/>
              </w:rPr>
            </w:pPr>
            <w:r w:rsidRPr="00E10AD7">
              <w:rPr>
                <w:b/>
                <w:bCs/>
              </w:rPr>
              <w:t>TT</w:t>
            </w:r>
          </w:p>
        </w:tc>
        <w:tc>
          <w:tcPr>
            <w:tcW w:w="4459" w:type="dxa"/>
            <w:vAlign w:val="center"/>
          </w:tcPr>
          <w:p w14:paraId="0483DE7B" w14:textId="18A3FF4C" w:rsidR="00E10AD7" w:rsidRPr="00E10AD7" w:rsidRDefault="00D41C81" w:rsidP="0045472D">
            <w:pPr>
              <w:pStyle w:val="CTDT-Text"/>
              <w:spacing w:before="0" w:line="264" w:lineRule="auto"/>
              <w:ind w:firstLine="0"/>
              <w:jc w:val="center"/>
              <w:rPr>
                <w:b/>
                <w:bCs/>
              </w:rPr>
            </w:pPr>
            <w:r>
              <w:rPr>
                <w:b/>
                <w:bCs/>
              </w:rPr>
              <w:t>Công việc / Nhiệm vụ</w:t>
            </w:r>
          </w:p>
        </w:tc>
        <w:tc>
          <w:tcPr>
            <w:tcW w:w="2925" w:type="dxa"/>
            <w:vAlign w:val="center"/>
          </w:tcPr>
          <w:p w14:paraId="51FABEA5" w14:textId="1E4A96D3" w:rsidR="00E10AD7" w:rsidRPr="00E10AD7" w:rsidRDefault="00D41C81" w:rsidP="0045472D">
            <w:pPr>
              <w:pStyle w:val="CTDT-Text"/>
              <w:spacing w:before="0" w:line="264" w:lineRule="auto"/>
              <w:ind w:firstLine="0"/>
              <w:jc w:val="center"/>
              <w:rPr>
                <w:b/>
                <w:bCs/>
              </w:rPr>
            </w:pPr>
            <w:r>
              <w:rPr>
                <w:b/>
                <w:bCs/>
              </w:rPr>
              <w:t>SV thực hiện</w:t>
            </w:r>
          </w:p>
        </w:tc>
        <w:tc>
          <w:tcPr>
            <w:tcW w:w="1512" w:type="dxa"/>
          </w:tcPr>
          <w:p w14:paraId="1B708EFE" w14:textId="2CEAFCC7" w:rsidR="00E10AD7" w:rsidRPr="00E10AD7" w:rsidRDefault="00D41C81" w:rsidP="0045472D">
            <w:pPr>
              <w:pStyle w:val="CTDT-Text"/>
              <w:spacing w:before="0" w:line="264" w:lineRule="auto"/>
              <w:ind w:firstLine="0"/>
              <w:jc w:val="center"/>
              <w:rPr>
                <w:b/>
                <w:bCs/>
              </w:rPr>
            </w:pPr>
            <w:r>
              <w:rPr>
                <w:b/>
                <w:bCs/>
              </w:rPr>
              <w:t xml:space="preserve">Thời hạn </w:t>
            </w:r>
            <w:r>
              <w:rPr>
                <w:b/>
                <w:bCs/>
              </w:rPr>
              <w:br/>
              <w:t>hoàn thành</w:t>
            </w:r>
          </w:p>
        </w:tc>
      </w:tr>
      <w:tr w:rsidR="00E10AD7" w14:paraId="600076AF" w14:textId="77777777" w:rsidTr="00260489">
        <w:tc>
          <w:tcPr>
            <w:tcW w:w="562" w:type="dxa"/>
          </w:tcPr>
          <w:p w14:paraId="1F6262A7" w14:textId="2E88D885" w:rsidR="00E10AD7" w:rsidRDefault="00D41C81" w:rsidP="0045472D">
            <w:pPr>
              <w:pStyle w:val="CTDT-Text"/>
              <w:spacing w:before="0" w:line="264" w:lineRule="auto"/>
              <w:ind w:firstLine="0"/>
              <w:jc w:val="center"/>
            </w:pPr>
            <w:r>
              <w:t>1</w:t>
            </w:r>
          </w:p>
        </w:tc>
        <w:tc>
          <w:tcPr>
            <w:tcW w:w="4459" w:type="dxa"/>
          </w:tcPr>
          <w:p w14:paraId="1C6F5F4F" w14:textId="5536935B" w:rsidR="00E10AD7" w:rsidRPr="00E54C2E" w:rsidRDefault="00260489" w:rsidP="00260489">
            <w:pPr>
              <w:pStyle w:val="CTDT-Text"/>
              <w:spacing w:before="0" w:line="264" w:lineRule="auto"/>
              <w:ind w:firstLine="0"/>
              <w:rPr>
                <w:lang w:val="vi-VN"/>
              </w:rPr>
            </w:pPr>
            <w:r>
              <w:rPr>
                <w:lang w:val="vi-VN"/>
              </w:rPr>
              <w:t>Tìm hiểu thành phần, nguyên lý hoạt động, phân loại Blockchain</w:t>
            </w:r>
          </w:p>
        </w:tc>
        <w:tc>
          <w:tcPr>
            <w:tcW w:w="2925" w:type="dxa"/>
            <w:vAlign w:val="center"/>
          </w:tcPr>
          <w:p w14:paraId="77A82DD7" w14:textId="1B3BE50B" w:rsidR="00E10AD7" w:rsidRPr="00E54C2E" w:rsidRDefault="00E54C2E" w:rsidP="00260489">
            <w:pPr>
              <w:pStyle w:val="CTDT-Text"/>
              <w:spacing w:before="0" w:line="264" w:lineRule="auto"/>
              <w:ind w:firstLine="0"/>
              <w:jc w:val="center"/>
              <w:rPr>
                <w:lang w:val="vi-VN"/>
              </w:rPr>
            </w:pPr>
            <w:r>
              <w:rPr>
                <w:lang w:val="vi-VN"/>
              </w:rPr>
              <w:t>Vũ Hoàng Tuấn</w:t>
            </w:r>
          </w:p>
        </w:tc>
        <w:tc>
          <w:tcPr>
            <w:tcW w:w="1512" w:type="dxa"/>
            <w:vAlign w:val="center"/>
          </w:tcPr>
          <w:p w14:paraId="09F390A3" w14:textId="16972879" w:rsidR="00E10AD7" w:rsidRPr="00E54C2E" w:rsidRDefault="00E54C2E" w:rsidP="00260489">
            <w:pPr>
              <w:pStyle w:val="CTDT-Text"/>
              <w:spacing w:before="0" w:line="264" w:lineRule="auto"/>
              <w:ind w:firstLine="0"/>
              <w:jc w:val="center"/>
              <w:rPr>
                <w:lang w:val="vi-VN"/>
              </w:rPr>
            </w:pPr>
            <w:r>
              <w:rPr>
                <w:lang w:val="vi-VN"/>
              </w:rPr>
              <w:t>18/11/2024</w:t>
            </w:r>
          </w:p>
        </w:tc>
      </w:tr>
      <w:tr w:rsidR="00260489" w14:paraId="39C92D62" w14:textId="77777777" w:rsidTr="00260489">
        <w:tc>
          <w:tcPr>
            <w:tcW w:w="562" w:type="dxa"/>
          </w:tcPr>
          <w:p w14:paraId="0CD5FDA1" w14:textId="311626F5" w:rsidR="00260489" w:rsidRDefault="00260489" w:rsidP="00260489">
            <w:pPr>
              <w:pStyle w:val="CTDT-Text"/>
              <w:spacing w:before="0" w:line="264" w:lineRule="auto"/>
              <w:ind w:firstLine="0"/>
              <w:jc w:val="center"/>
            </w:pPr>
            <w:r>
              <w:rPr>
                <w:lang w:val="vi-VN"/>
              </w:rPr>
              <w:t>2</w:t>
            </w:r>
          </w:p>
        </w:tc>
        <w:tc>
          <w:tcPr>
            <w:tcW w:w="4459" w:type="dxa"/>
          </w:tcPr>
          <w:p w14:paraId="086FCC1A" w14:textId="7E456571" w:rsidR="00260489" w:rsidRPr="00E54C2E" w:rsidRDefault="00260489" w:rsidP="00260489">
            <w:pPr>
              <w:pStyle w:val="CTDT-Text"/>
              <w:spacing w:before="0" w:line="264" w:lineRule="auto"/>
              <w:ind w:firstLine="0"/>
              <w:rPr>
                <w:lang w:val="vi-VN"/>
              </w:rPr>
            </w:pPr>
            <w:r>
              <w:rPr>
                <w:lang w:val="vi-VN"/>
              </w:rPr>
              <w:t>Tìm hiểu cơ chế đồng thuận, đặc điểm nổi bật và demo cài đặ</w:t>
            </w:r>
            <w:r w:rsidR="0059016D">
              <w:rPr>
                <w:lang w:val="vi-VN"/>
              </w:rPr>
              <w:t>t</w:t>
            </w:r>
          </w:p>
        </w:tc>
        <w:tc>
          <w:tcPr>
            <w:tcW w:w="2925" w:type="dxa"/>
            <w:vAlign w:val="center"/>
          </w:tcPr>
          <w:p w14:paraId="43F5C747" w14:textId="2D5E3251" w:rsidR="00260489" w:rsidRPr="00E54C2E" w:rsidRDefault="00260489" w:rsidP="00260489">
            <w:pPr>
              <w:pStyle w:val="CTDT-Text"/>
              <w:spacing w:before="0" w:line="264" w:lineRule="auto"/>
              <w:ind w:firstLine="0"/>
              <w:jc w:val="center"/>
              <w:rPr>
                <w:lang w:val="vi-VN"/>
              </w:rPr>
            </w:pPr>
            <w:r>
              <w:rPr>
                <w:lang w:val="vi-VN"/>
              </w:rPr>
              <w:t>Lê Tiến Dương</w:t>
            </w:r>
          </w:p>
        </w:tc>
        <w:tc>
          <w:tcPr>
            <w:tcW w:w="1512" w:type="dxa"/>
            <w:vAlign w:val="center"/>
          </w:tcPr>
          <w:p w14:paraId="46EAD3B9" w14:textId="7077ACB9" w:rsidR="00260489" w:rsidRPr="00260489" w:rsidRDefault="00260489" w:rsidP="00260489">
            <w:pPr>
              <w:pStyle w:val="CTDT-Text"/>
              <w:spacing w:before="0" w:line="264" w:lineRule="auto"/>
              <w:ind w:firstLine="0"/>
              <w:jc w:val="center"/>
              <w:rPr>
                <w:lang w:val="vi-VN"/>
              </w:rPr>
            </w:pPr>
            <w:r>
              <w:rPr>
                <w:lang w:val="vi-VN"/>
              </w:rPr>
              <w:t>18/11/2024</w:t>
            </w:r>
          </w:p>
        </w:tc>
      </w:tr>
      <w:tr w:rsidR="00E10AD7" w14:paraId="57ED6DED" w14:textId="77777777" w:rsidTr="00260489">
        <w:tc>
          <w:tcPr>
            <w:tcW w:w="562" w:type="dxa"/>
          </w:tcPr>
          <w:p w14:paraId="75DEE5E2" w14:textId="0D55A78B" w:rsidR="00E10AD7" w:rsidRDefault="00D41C81" w:rsidP="0045472D">
            <w:pPr>
              <w:pStyle w:val="CTDT-Text"/>
              <w:spacing w:before="0" w:line="264" w:lineRule="auto"/>
              <w:ind w:firstLine="0"/>
              <w:jc w:val="center"/>
            </w:pPr>
            <w:r>
              <w:t>3</w:t>
            </w:r>
          </w:p>
        </w:tc>
        <w:tc>
          <w:tcPr>
            <w:tcW w:w="4459" w:type="dxa"/>
          </w:tcPr>
          <w:p w14:paraId="032614C7" w14:textId="766E3109" w:rsidR="00E10AD7" w:rsidRPr="00E54C2E" w:rsidRDefault="00E54C2E" w:rsidP="00260489">
            <w:pPr>
              <w:pStyle w:val="CTDT-Text"/>
              <w:spacing w:before="0" w:line="264" w:lineRule="auto"/>
              <w:ind w:firstLine="0"/>
              <w:rPr>
                <w:lang w:val="vi-VN"/>
              </w:rPr>
            </w:pPr>
            <w:r>
              <w:rPr>
                <w:lang w:val="vi-VN"/>
              </w:rPr>
              <w:t>Tìm hiểu ứng dụng của Blockchain</w:t>
            </w:r>
          </w:p>
        </w:tc>
        <w:tc>
          <w:tcPr>
            <w:tcW w:w="2925" w:type="dxa"/>
            <w:vAlign w:val="center"/>
          </w:tcPr>
          <w:p w14:paraId="66F7CB91" w14:textId="763887E1" w:rsidR="00E10AD7" w:rsidRPr="00E54C2E" w:rsidRDefault="00E54C2E" w:rsidP="00260489">
            <w:pPr>
              <w:pStyle w:val="CTDT-Text"/>
              <w:spacing w:before="0" w:line="264" w:lineRule="auto"/>
              <w:ind w:firstLine="0"/>
              <w:jc w:val="center"/>
              <w:rPr>
                <w:lang w:val="vi-VN"/>
              </w:rPr>
            </w:pPr>
            <w:r>
              <w:rPr>
                <w:lang w:val="vi-VN"/>
              </w:rPr>
              <w:t>Đoàn Thiên Long</w:t>
            </w:r>
          </w:p>
        </w:tc>
        <w:tc>
          <w:tcPr>
            <w:tcW w:w="1512" w:type="dxa"/>
            <w:vAlign w:val="center"/>
          </w:tcPr>
          <w:p w14:paraId="4B495923" w14:textId="7A77D7BF" w:rsidR="00E10AD7" w:rsidRPr="00E54C2E" w:rsidRDefault="00E54C2E" w:rsidP="00260489">
            <w:pPr>
              <w:pStyle w:val="CTDT-Text"/>
              <w:spacing w:before="0" w:line="264" w:lineRule="auto"/>
              <w:ind w:firstLine="0"/>
              <w:jc w:val="center"/>
              <w:rPr>
                <w:lang w:val="vi-VN"/>
              </w:rPr>
            </w:pPr>
            <w:r>
              <w:rPr>
                <w:lang w:val="vi-VN"/>
              </w:rPr>
              <w:t>18/11/2024</w:t>
            </w:r>
          </w:p>
        </w:tc>
      </w:tr>
      <w:tr w:rsidR="004505E4" w14:paraId="162BD225" w14:textId="77777777" w:rsidTr="00260489">
        <w:tc>
          <w:tcPr>
            <w:tcW w:w="562" w:type="dxa"/>
          </w:tcPr>
          <w:p w14:paraId="77613723" w14:textId="2A298971" w:rsidR="004505E4" w:rsidRDefault="004505E4" w:rsidP="0045472D">
            <w:pPr>
              <w:pStyle w:val="CTDT-Text"/>
              <w:spacing w:before="0" w:line="264" w:lineRule="auto"/>
              <w:ind w:firstLine="0"/>
              <w:jc w:val="center"/>
            </w:pPr>
            <w:r>
              <w:t>4</w:t>
            </w:r>
          </w:p>
        </w:tc>
        <w:tc>
          <w:tcPr>
            <w:tcW w:w="4459" w:type="dxa"/>
          </w:tcPr>
          <w:p w14:paraId="678D40F5" w14:textId="53502986" w:rsidR="004505E4" w:rsidRPr="00E54C2E" w:rsidRDefault="00E54C2E" w:rsidP="0045472D">
            <w:pPr>
              <w:pStyle w:val="CTDT-Text"/>
              <w:spacing w:before="0" w:line="264" w:lineRule="auto"/>
              <w:ind w:firstLine="0"/>
              <w:jc w:val="center"/>
              <w:rPr>
                <w:lang w:val="vi-VN"/>
              </w:rPr>
            </w:pPr>
            <w:r>
              <w:rPr>
                <w:lang w:val="vi-VN"/>
              </w:rPr>
              <w:t>Tìm hiểu về Bitcoin và khảo sát nền tảng</w:t>
            </w:r>
          </w:p>
        </w:tc>
        <w:tc>
          <w:tcPr>
            <w:tcW w:w="2925" w:type="dxa"/>
            <w:vAlign w:val="center"/>
          </w:tcPr>
          <w:p w14:paraId="3101F1F6" w14:textId="608A8AFD" w:rsidR="004505E4" w:rsidRPr="00260489" w:rsidRDefault="00260489" w:rsidP="00260489">
            <w:pPr>
              <w:pStyle w:val="CTDT-Text"/>
              <w:spacing w:before="0" w:line="264" w:lineRule="auto"/>
              <w:ind w:firstLine="0"/>
              <w:jc w:val="center"/>
              <w:rPr>
                <w:lang w:val="vi-VN"/>
              </w:rPr>
            </w:pPr>
            <w:r>
              <w:rPr>
                <w:lang w:val="vi-VN"/>
              </w:rPr>
              <w:t>Cao Đức Mạnh</w:t>
            </w:r>
          </w:p>
        </w:tc>
        <w:tc>
          <w:tcPr>
            <w:tcW w:w="1512" w:type="dxa"/>
            <w:vAlign w:val="center"/>
          </w:tcPr>
          <w:p w14:paraId="32AC46FB" w14:textId="5097967A" w:rsidR="004505E4" w:rsidRPr="00260489" w:rsidRDefault="00260489" w:rsidP="00260489">
            <w:pPr>
              <w:pStyle w:val="CTDT-Text"/>
              <w:spacing w:before="0" w:line="264" w:lineRule="auto"/>
              <w:ind w:firstLine="0"/>
              <w:jc w:val="center"/>
              <w:rPr>
                <w:lang w:val="vi-VN"/>
              </w:rPr>
            </w:pPr>
            <w:r>
              <w:rPr>
                <w:lang w:val="vi-VN"/>
              </w:rPr>
              <w:t>18/11/2024</w:t>
            </w:r>
          </w:p>
        </w:tc>
      </w:tr>
      <w:tr w:rsidR="00260489" w14:paraId="0F21F800" w14:textId="77777777" w:rsidTr="00260489">
        <w:tc>
          <w:tcPr>
            <w:tcW w:w="562" w:type="dxa"/>
          </w:tcPr>
          <w:p w14:paraId="4A9F119C" w14:textId="6159719F" w:rsidR="00260489" w:rsidRDefault="00260489" w:rsidP="00260489">
            <w:pPr>
              <w:pStyle w:val="CTDT-Text"/>
              <w:spacing w:before="0" w:line="264" w:lineRule="auto"/>
              <w:ind w:firstLine="0"/>
              <w:jc w:val="center"/>
            </w:pPr>
            <w:r>
              <w:rPr>
                <w:lang w:val="vi-VN"/>
              </w:rPr>
              <w:t>5</w:t>
            </w:r>
          </w:p>
        </w:tc>
        <w:tc>
          <w:tcPr>
            <w:tcW w:w="4459" w:type="dxa"/>
          </w:tcPr>
          <w:p w14:paraId="537378D2" w14:textId="1F32CA2E" w:rsidR="00260489" w:rsidRPr="00260489" w:rsidRDefault="00260489" w:rsidP="000F0063">
            <w:pPr>
              <w:pStyle w:val="CTDT-Text"/>
              <w:spacing w:before="0" w:line="264" w:lineRule="auto"/>
              <w:ind w:firstLine="0"/>
              <w:jc w:val="left"/>
              <w:rPr>
                <w:lang w:val="vi-VN"/>
              </w:rPr>
            </w:pPr>
            <w:r>
              <w:rPr>
                <w:lang w:val="vi-VN"/>
              </w:rPr>
              <w:t>Viế</w:t>
            </w:r>
            <w:r w:rsidR="000F0063">
              <w:rPr>
                <w:lang w:val="vi-VN"/>
              </w:rPr>
              <w:t>t báo cáo, g</w:t>
            </w:r>
            <w:r>
              <w:rPr>
                <w:lang w:val="vi-VN"/>
              </w:rPr>
              <w:t>iới thiệu chung về</w:t>
            </w:r>
            <w:r w:rsidR="0059016D">
              <w:rPr>
                <w:lang w:val="vi-VN"/>
              </w:rPr>
              <w:t xml:space="preserve"> Blockchain</w:t>
            </w:r>
          </w:p>
        </w:tc>
        <w:tc>
          <w:tcPr>
            <w:tcW w:w="2925" w:type="dxa"/>
            <w:vAlign w:val="center"/>
          </w:tcPr>
          <w:p w14:paraId="0FEEE064" w14:textId="11D9E660" w:rsidR="00260489" w:rsidRPr="00260489" w:rsidRDefault="00260489" w:rsidP="00260489">
            <w:pPr>
              <w:pStyle w:val="CTDT-Text"/>
              <w:spacing w:before="0" w:line="264" w:lineRule="auto"/>
              <w:ind w:firstLine="0"/>
              <w:jc w:val="center"/>
              <w:rPr>
                <w:lang w:val="vi-VN"/>
              </w:rPr>
            </w:pPr>
            <w:r>
              <w:rPr>
                <w:lang w:val="vi-VN"/>
              </w:rPr>
              <w:t>Đỗ Anh Đức</w:t>
            </w:r>
          </w:p>
        </w:tc>
        <w:tc>
          <w:tcPr>
            <w:tcW w:w="1512" w:type="dxa"/>
            <w:vAlign w:val="center"/>
          </w:tcPr>
          <w:p w14:paraId="5A231679" w14:textId="6F679E5B" w:rsidR="00260489" w:rsidRDefault="00260489" w:rsidP="00260489">
            <w:pPr>
              <w:pStyle w:val="CTDT-Text"/>
              <w:spacing w:before="0" w:line="264" w:lineRule="auto"/>
              <w:ind w:firstLine="0"/>
              <w:jc w:val="center"/>
            </w:pPr>
            <w:r>
              <w:rPr>
                <w:lang w:val="vi-VN"/>
              </w:rPr>
              <w:t>20/11/2024</w:t>
            </w:r>
          </w:p>
        </w:tc>
      </w:tr>
    </w:tbl>
    <w:p w14:paraId="7E0F3BFB" w14:textId="297CFF0D" w:rsidR="00E10AD7" w:rsidRDefault="00E10AD7" w:rsidP="0045472D">
      <w:pPr>
        <w:pStyle w:val="CTDT-Text"/>
        <w:ind w:firstLine="0"/>
        <w:jc w:val="center"/>
      </w:pPr>
    </w:p>
    <w:p w14:paraId="41B2A12E" w14:textId="3B6FC6C4" w:rsidR="00704F00" w:rsidRPr="00B6285A" w:rsidRDefault="00704F00" w:rsidP="00E36D01">
      <w:pPr>
        <w:pStyle w:val="CTDT-Text"/>
        <w:spacing w:after="120"/>
        <w:ind w:firstLine="0"/>
        <w:jc w:val="center"/>
        <w:rPr>
          <w:b/>
          <w:bCs/>
          <w:sz w:val="28"/>
          <w:szCs w:val="24"/>
        </w:rPr>
      </w:pPr>
      <w:r w:rsidRPr="00274447">
        <w:rPr>
          <w:b/>
          <w:bCs/>
          <w:sz w:val="28"/>
          <w:szCs w:val="24"/>
        </w:rPr>
        <w:t>NHÓM THỰC HIỆN</w:t>
      </w:r>
      <w:r>
        <w:rPr>
          <w:b/>
          <w:bCs/>
          <w:sz w:val="28"/>
          <w:szCs w:val="24"/>
        </w:rPr>
        <w:t xml:space="preserve"> TỰ ĐÁNH GIÁ</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562"/>
        <w:gridCol w:w="1985"/>
        <w:gridCol w:w="1134"/>
        <w:gridCol w:w="1417"/>
        <w:gridCol w:w="1417"/>
        <w:gridCol w:w="1417"/>
        <w:gridCol w:w="1417"/>
      </w:tblGrid>
      <w:tr w:rsidR="00704F00" w:rsidRPr="00E10AD7" w14:paraId="0B557AEF" w14:textId="01523E66" w:rsidTr="0059016D">
        <w:tc>
          <w:tcPr>
            <w:tcW w:w="562" w:type="dxa"/>
            <w:vAlign w:val="center"/>
          </w:tcPr>
          <w:p w14:paraId="7CDE2C30" w14:textId="77777777" w:rsidR="00704F00" w:rsidRPr="00E10AD7" w:rsidRDefault="00704F00" w:rsidP="0045472D">
            <w:pPr>
              <w:pStyle w:val="CTDT-Text"/>
              <w:spacing w:before="0" w:line="264" w:lineRule="auto"/>
              <w:ind w:firstLine="0"/>
              <w:jc w:val="center"/>
              <w:rPr>
                <w:b/>
                <w:bCs/>
              </w:rPr>
            </w:pPr>
            <w:r w:rsidRPr="00E10AD7">
              <w:rPr>
                <w:b/>
                <w:bCs/>
              </w:rPr>
              <w:t>TT</w:t>
            </w:r>
          </w:p>
        </w:tc>
        <w:tc>
          <w:tcPr>
            <w:tcW w:w="1985" w:type="dxa"/>
            <w:vAlign w:val="center"/>
          </w:tcPr>
          <w:p w14:paraId="72521C67" w14:textId="5ACCA781" w:rsidR="00704F00" w:rsidRPr="00E10AD7" w:rsidRDefault="00704F00" w:rsidP="0045472D">
            <w:pPr>
              <w:pStyle w:val="CTDT-Text"/>
              <w:spacing w:before="0" w:line="264" w:lineRule="auto"/>
              <w:ind w:firstLine="0"/>
              <w:jc w:val="center"/>
              <w:rPr>
                <w:b/>
                <w:bCs/>
              </w:rPr>
            </w:pPr>
            <w:r>
              <w:rPr>
                <w:b/>
                <w:bCs/>
              </w:rPr>
              <w:t>SV thực hiện</w:t>
            </w:r>
          </w:p>
        </w:tc>
        <w:tc>
          <w:tcPr>
            <w:tcW w:w="1134" w:type="dxa"/>
            <w:vAlign w:val="center"/>
          </w:tcPr>
          <w:p w14:paraId="53189C12" w14:textId="46097267" w:rsidR="00704F00" w:rsidRPr="00E10AD7" w:rsidRDefault="00704F00" w:rsidP="0045472D">
            <w:pPr>
              <w:pStyle w:val="CTDT-Text"/>
              <w:spacing w:before="0" w:line="264" w:lineRule="auto"/>
              <w:ind w:firstLine="0"/>
              <w:jc w:val="center"/>
              <w:rPr>
                <w:b/>
                <w:bCs/>
              </w:rPr>
            </w:pPr>
            <w:r>
              <w:rPr>
                <w:b/>
                <w:bCs/>
              </w:rPr>
              <w:t>Thái độ tham gia</w:t>
            </w:r>
          </w:p>
        </w:tc>
        <w:tc>
          <w:tcPr>
            <w:tcW w:w="1417" w:type="dxa"/>
          </w:tcPr>
          <w:p w14:paraId="722833BB" w14:textId="22342EEA" w:rsidR="00704F00" w:rsidRPr="00E10AD7" w:rsidRDefault="00704F00" w:rsidP="0045472D">
            <w:pPr>
              <w:pStyle w:val="CTDT-Text"/>
              <w:spacing w:before="0" w:line="264" w:lineRule="auto"/>
              <w:ind w:firstLine="0"/>
              <w:jc w:val="center"/>
              <w:rPr>
                <w:b/>
                <w:bCs/>
              </w:rPr>
            </w:pPr>
            <w:r>
              <w:rPr>
                <w:b/>
                <w:bCs/>
              </w:rPr>
              <w:t>Mức hoàn thành CV</w:t>
            </w:r>
          </w:p>
        </w:tc>
        <w:tc>
          <w:tcPr>
            <w:tcW w:w="1417" w:type="dxa"/>
          </w:tcPr>
          <w:p w14:paraId="7301618C" w14:textId="018C4CAD" w:rsidR="00704F00" w:rsidRPr="00E10AD7" w:rsidRDefault="00704F00" w:rsidP="0045472D">
            <w:pPr>
              <w:pStyle w:val="CTDT-Text"/>
              <w:spacing w:before="0" w:line="264" w:lineRule="auto"/>
              <w:ind w:firstLine="0"/>
              <w:jc w:val="center"/>
              <w:rPr>
                <w:b/>
                <w:bCs/>
              </w:rPr>
            </w:pPr>
            <w:r>
              <w:rPr>
                <w:b/>
                <w:bCs/>
              </w:rPr>
              <w:t>Kỹ năng giao tiếp</w:t>
            </w:r>
          </w:p>
        </w:tc>
        <w:tc>
          <w:tcPr>
            <w:tcW w:w="1417" w:type="dxa"/>
          </w:tcPr>
          <w:p w14:paraId="718C3509" w14:textId="0D99A9B7" w:rsidR="00704F00" w:rsidRDefault="00704F00" w:rsidP="0045472D">
            <w:pPr>
              <w:pStyle w:val="CTDT-Text"/>
              <w:spacing w:before="0" w:line="264" w:lineRule="auto"/>
              <w:ind w:firstLine="0"/>
              <w:jc w:val="center"/>
              <w:rPr>
                <w:b/>
                <w:bCs/>
              </w:rPr>
            </w:pPr>
            <w:r>
              <w:rPr>
                <w:b/>
                <w:bCs/>
              </w:rPr>
              <w:t>Kỹ năng hợp tác</w:t>
            </w:r>
          </w:p>
        </w:tc>
        <w:tc>
          <w:tcPr>
            <w:tcW w:w="1417" w:type="dxa"/>
          </w:tcPr>
          <w:p w14:paraId="4B307259" w14:textId="463623F0" w:rsidR="00704F00" w:rsidRDefault="00704F00" w:rsidP="0045472D">
            <w:pPr>
              <w:pStyle w:val="CTDT-Text"/>
              <w:spacing w:before="0" w:line="264" w:lineRule="auto"/>
              <w:ind w:firstLine="0"/>
              <w:jc w:val="center"/>
              <w:rPr>
                <w:b/>
                <w:bCs/>
              </w:rPr>
            </w:pPr>
            <w:r>
              <w:rPr>
                <w:b/>
                <w:bCs/>
              </w:rPr>
              <w:t>Kỹ năng lãnh đạo</w:t>
            </w:r>
          </w:p>
        </w:tc>
      </w:tr>
      <w:tr w:rsidR="00704F00" w14:paraId="46EDD024" w14:textId="1C9F9484" w:rsidTr="0059016D">
        <w:tc>
          <w:tcPr>
            <w:tcW w:w="562" w:type="dxa"/>
          </w:tcPr>
          <w:p w14:paraId="6959C8D0" w14:textId="77777777" w:rsidR="00704F00" w:rsidRDefault="00704F00" w:rsidP="0045472D">
            <w:pPr>
              <w:pStyle w:val="CTDT-Text"/>
              <w:spacing w:before="0" w:line="264" w:lineRule="auto"/>
              <w:ind w:firstLine="0"/>
              <w:jc w:val="center"/>
            </w:pPr>
            <w:r>
              <w:t>1</w:t>
            </w:r>
          </w:p>
        </w:tc>
        <w:tc>
          <w:tcPr>
            <w:tcW w:w="1985" w:type="dxa"/>
          </w:tcPr>
          <w:p w14:paraId="3479B0ED" w14:textId="1703CDC3" w:rsidR="00704F00" w:rsidRPr="0059016D" w:rsidRDefault="0059016D" w:rsidP="0045472D">
            <w:pPr>
              <w:pStyle w:val="CTDT-Text"/>
              <w:spacing w:before="0" w:line="264" w:lineRule="auto"/>
              <w:ind w:firstLine="0"/>
              <w:jc w:val="center"/>
              <w:rPr>
                <w:lang w:val="vi-VN"/>
              </w:rPr>
            </w:pPr>
            <w:r>
              <w:rPr>
                <w:lang w:val="vi-VN"/>
              </w:rPr>
              <w:t>Vũ Hoàng Tuấn</w:t>
            </w:r>
          </w:p>
        </w:tc>
        <w:tc>
          <w:tcPr>
            <w:tcW w:w="1134" w:type="dxa"/>
          </w:tcPr>
          <w:p w14:paraId="3B853403" w14:textId="4905D4DC" w:rsidR="00704F00" w:rsidRDefault="0059016D" w:rsidP="0045472D">
            <w:pPr>
              <w:pStyle w:val="CTDT-Text"/>
              <w:spacing w:before="0" w:line="264" w:lineRule="auto"/>
              <w:ind w:firstLine="0"/>
              <w:jc w:val="center"/>
            </w:pPr>
            <w:r>
              <w:rPr>
                <w:lang w:val="vi-VN"/>
              </w:rPr>
              <w:t>5</w:t>
            </w:r>
          </w:p>
        </w:tc>
        <w:tc>
          <w:tcPr>
            <w:tcW w:w="1417" w:type="dxa"/>
          </w:tcPr>
          <w:p w14:paraId="00292E9C" w14:textId="7CA583F8" w:rsidR="00704F00" w:rsidRDefault="0059016D" w:rsidP="0045472D">
            <w:pPr>
              <w:pStyle w:val="CTDT-Text"/>
              <w:spacing w:before="0" w:line="264" w:lineRule="auto"/>
              <w:ind w:firstLine="0"/>
              <w:jc w:val="center"/>
            </w:pPr>
            <w:r>
              <w:rPr>
                <w:lang w:val="vi-VN"/>
              </w:rPr>
              <w:t>5</w:t>
            </w:r>
          </w:p>
        </w:tc>
        <w:tc>
          <w:tcPr>
            <w:tcW w:w="1417" w:type="dxa"/>
          </w:tcPr>
          <w:p w14:paraId="2E05D60C" w14:textId="0F12C50E" w:rsidR="00704F00" w:rsidRDefault="0059016D" w:rsidP="0045472D">
            <w:pPr>
              <w:pStyle w:val="CTDT-Text"/>
              <w:spacing w:before="0" w:line="264" w:lineRule="auto"/>
              <w:ind w:firstLine="0"/>
              <w:jc w:val="center"/>
            </w:pPr>
            <w:r>
              <w:rPr>
                <w:lang w:val="vi-VN"/>
              </w:rPr>
              <w:t>4</w:t>
            </w:r>
          </w:p>
        </w:tc>
        <w:tc>
          <w:tcPr>
            <w:tcW w:w="1417" w:type="dxa"/>
          </w:tcPr>
          <w:p w14:paraId="42244F59" w14:textId="4BFFE703" w:rsidR="00704F00" w:rsidRDefault="0059016D" w:rsidP="0045472D">
            <w:pPr>
              <w:pStyle w:val="CTDT-Text"/>
              <w:spacing w:before="0" w:line="264" w:lineRule="auto"/>
              <w:ind w:firstLine="0"/>
              <w:jc w:val="center"/>
            </w:pPr>
            <w:r>
              <w:rPr>
                <w:lang w:val="vi-VN"/>
              </w:rPr>
              <w:t>5</w:t>
            </w:r>
          </w:p>
        </w:tc>
        <w:tc>
          <w:tcPr>
            <w:tcW w:w="1417" w:type="dxa"/>
          </w:tcPr>
          <w:p w14:paraId="31113E75" w14:textId="0F9E9970" w:rsidR="00704F00" w:rsidRDefault="0059016D" w:rsidP="0045472D">
            <w:pPr>
              <w:pStyle w:val="CTDT-Text"/>
              <w:spacing w:before="0" w:line="264" w:lineRule="auto"/>
              <w:ind w:firstLine="0"/>
              <w:jc w:val="center"/>
            </w:pPr>
            <w:r>
              <w:rPr>
                <w:lang w:val="vi-VN"/>
              </w:rPr>
              <w:t>3</w:t>
            </w:r>
          </w:p>
        </w:tc>
      </w:tr>
      <w:tr w:rsidR="00704F00" w14:paraId="4CF911B5" w14:textId="7D95D250" w:rsidTr="0059016D">
        <w:tc>
          <w:tcPr>
            <w:tcW w:w="562" w:type="dxa"/>
          </w:tcPr>
          <w:p w14:paraId="2C56DB22" w14:textId="77777777" w:rsidR="00704F00" w:rsidRDefault="00704F00" w:rsidP="0045472D">
            <w:pPr>
              <w:pStyle w:val="CTDT-Text"/>
              <w:spacing w:before="0" w:line="264" w:lineRule="auto"/>
              <w:ind w:firstLine="0"/>
              <w:jc w:val="center"/>
            </w:pPr>
            <w:r>
              <w:t>2</w:t>
            </w:r>
          </w:p>
        </w:tc>
        <w:tc>
          <w:tcPr>
            <w:tcW w:w="1985" w:type="dxa"/>
          </w:tcPr>
          <w:p w14:paraId="1B21785A" w14:textId="3894C392" w:rsidR="00704F00" w:rsidRPr="0059016D" w:rsidRDefault="0059016D" w:rsidP="0045472D">
            <w:pPr>
              <w:pStyle w:val="CTDT-Text"/>
              <w:spacing w:before="0" w:line="264" w:lineRule="auto"/>
              <w:ind w:firstLine="0"/>
              <w:jc w:val="center"/>
              <w:rPr>
                <w:lang w:val="vi-VN"/>
              </w:rPr>
            </w:pPr>
            <w:r>
              <w:rPr>
                <w:lang w:val="vi-VN"/>
              </w:rPr>
              <w:t>Lê Tiến Dương</w:t>
            </w:r>
          </w:p>
        </w:tc>
        <w:tc>
          <w:tcPr>
            <w:tcW w:w="1134" w:type="dxa"/>
          </w:tcPr>
          <w:p w14:paraId="6E12D5BB" w14:textId="77531A5A" w:rsidR="00704F00" w:rsidRDefault="0059016D" w:rsidP="0045472D">
            <w:pPr>
              <w:pStyle w:val="CTDT-Text"/>
              <w:spacing w:before="0" w:line="264" w:lineRule="auto"/>
              <w:ind w:firstLine="0"/>
              <w:jc w:val="center"/>
            </w:pPr>
            <w:r>
              <w:rPr>
                <w:lang w:val="vi-VN"/>
              </w:rPr>
              <w:t>5</w:t>
            </w:r>
          </w:p>
        </w:tc>
        <w:tc>
          <w:tcPr>
            <w:tcW w:w="1417" w:type="dxa"/>
          </w:tcPr>
          <w:p w14:paraId="639E5A3F" w14:textId="51AFA7A6" w:rsidR="00704F00" w:rsidRDefault="0059016D" w:rsidP="0045472D">
            <w:pPr>
              <w:pStyle w:val="CTDT-Text"/>
              <w:spacing w:before="0" w:line="264" w:lineRule="auto"/>
              <w:ind w:firstLine="0"/>
              <w:jc w:val="center"/>
            </w:pPr>
            <w:r>
              <w:rPr>
                <w:lang w:val="vi-VN"/>
              </w:rPr>
              <w:t>5</w:t>
            </w:r>
          </w:p>
        </w:tc>
        <w:tc>
          <w:tcPr>
            <w:tcW w:w="1417" w:type="dxa"/>
          </w:tcPr>
          <w:p w14:paraId="33569B79" w14:textId="13A7A103" w:rsidR="00704F00" w:rsidRDefault="0059016D" w:rsidP="0045472D">
            <w:pPr>
              <w:pStyle w:val="CTDT-Text"/>
              <w:spacing w:before="0" w:line="264" w:lineRule="auto"/>
              <w:ind w:firstLine="0"/>
              <w:jc w:val="center"/>
            </w:pPr>
            <w:r>
              <w:rPr>
                <w:lang w:val="vi-VN"/>
              </w:rPr>
              <w:t>4</w:t>
            </w:r>
          </w:p>
        </w:tc>
        <w:tc>
          <w:tcPr>
            <w:tcW w:w="1417" w:type="dxa"/>
          </w:tcPr>
          <w:p w14:paraId="032A5091" w14:textId="7A3AC9B4" w:rsidR="00704F00" w:rsidRDefault="0059016D" w:rsidP="0045472D">
            <w:pPr>
              <w:pStyle w:val="CTDT-Text"/>
              <w:spacing w:before="0" w:line="264" w:lineRule="auto"/>
              <w:ind w:firstLine="0"/>
              <w:jc w:val="center"/>
            </w:pPr>
            <w:r>
              <w:rPr>
                <w:lang w:val="vi-VN"/>
              </w:rPr>
              <w:t>5</w:t>
            </w:r>
          </w:p>
        </w:tc>
        <w:tc>
          <w:tcPr>
            <w:tcW w:w="1417" w:type="dxa"/>
          </w:tcPr>
          <w:p w14:paraId="77B22FA9" w14:textId="2048707B" w:rsidR="00704F00" w:rsidRDefault="0059016D" w:rsidP="0045472D">
            <w:pPr>
              <w:pStyle w:val="CTDT-Text"/>
              <w:spacing w:before="0" w:line="264" w:lineRule="auto"/>
              <w:ind w:firstLine="0"/>
              <w:jc w:val="center"/>
            </w:pPr>
            <w:r>
              <w:rPr>
                <w:lang w:val="vi-VN"/>
              </w:rPr>
              <w:t>5</w:t>
            </w:r>
          </w:p>
        </w:tc>
      </w:tr>
      <w:tr w:rsidR="00704F00" w14:paraId="29BBB314" w14:textId="09DB561E" w:rsidTr="0059016D">
        <w:tc>
          <w:tcPr>
            <w:tcW w:w="562" w:type="dxa"/>
          </w:tcPr>
          <w:p w14:paraId="0A291909" w14:textId="2561D7F3" w:rsidR="00704F00" w:rsidRDefault="0059016D" w:rsidP="0045472D">
            <w:pPr>
              <w:pStyle w:val="CTDT-Text"/>
              <w:spacing w:before="0" w:line="264" w:lineRule="auto"/>
              <w:ind w:firstLine="0"/>
              <w:jc w:val="center"/>
            </w:pPr>
            <w:r>
              <w:rPr>
                <w:lang w:val="vi-VN"/>
              </w:rPr>
              <w:t>3</w:t>
            </w:r>
          </w:p>
        </w:tc>
        <w:tc>
          <w:tcPr>
            <w:tcW w:w="1985" w:type="dxa"/>
          </w:tcPr>
          <w:p w14:paraId="65B21E4C" w14:textId="55569BEB" w:rsidR="00704F00" w:rsidRPr="0059016D" w:rsidRDefault="0059016D" w:rsidP="0045472D">
            <w:pPr>
              <w:pStyle w:val="CTDT-Text"/>
              <w:spacing w:before="0" w:line="264" w:lineRule="auto"/>
              <w:ind w:firstLine="0"/>
              <w:jc w:val="center"/>
              <w:rPr>
                <w:lang w:val="vi-VN"/>
              </w:rPr>
            </w:pPr>
            <w:r>
              <w:rPr>
                <w:lang w:val="vi-VN"/>
              </w:rPr>
              <w:t>Đoàn Thiên Long</w:t>
            </w:r>
          </w:p>
        </w:tc>
        <w:tc>
          <w:tcPr>
            <w:tcW w:w="1134" w:type="dxa"/>
          </w:tcPr>
          <w:p w14:paraId="7D413401" w14:textId="02B181F9" w:rsidR="00704F00" w:rsidRDefault="00DD6B2A" w:rsidP="0045472D">
            <w:pPr>
              <w:pStyle w:val="CTDT-Text"/>
              <w:spacing w:before="0" w:line="264" w:lineRule="auto"/>
              <w:ind w:firstLine="0"/>
              <w:jc w:val="center"/>
            </w:pPr>
            <w:r>
              <w:rPr>
                <w:lang w:val="vi-VN"/>
              </w:rPr>
              <w:t>4</w:t>
            </w:r>
          </w:p>
        </w:tc>
        <w:tc>
          <w:tcPr>
            <w:tcW w:w="1417" w:type="dxa"/>
          </w:tcPr>
          <w:p w14:paraId="497507DE" w14:textId="4BC19F1A" w:rsidR="00704F00" w:rsidRDefault="0059016D" w:rsidP="0045472D">
            <w:pPr>
              <w:pStyle w:val="CTDT-Text"/>
              <w:spacing w:before="0" w:line="264" w:lineRule="auto"/>
              <w:ind w:firstLine="0"/>
              <w:jc w:val="center"/>
            </w:pPr>
            <w:r>
              <w:rPr>
                <w:lang w:val="vi-VN"/>
              </w:rPr>
              <w:t>4</w:t>
            </w:r>
          </w:p>
        </w:tc>
        <w:tc>
          <w:tcPr>
            <w:tcW w:w="1417" w:type="dxa"/>
          </w:tcPr>
          <w:p w14:paraId="72A1AB57" w14:textId="4747650C" w:rsidR="00704F00" w:rsidRDefault="0059016D" w:rsidP="0045472D">
            <w:pPr>
              <w:pStyle w:val="CTDT-Text"/>
              <w:spacing w:before="0" w:line="264" w:lineRule="auto"/>
              <w:ind w:firstLine="0"/>
              <w:jc w:val="center"/>
            </w:pPr>
            <w:r>
              <w:rPr>
                <w:lang w:val="vi-VN"/>
              </w:rPr>
              <w:t>2</w:t>
            </w:r>
          </w:p>
        </w:tc>
        <w:tc>
          <w:tcPr>
            <w:tcW w:w="1417" w:type="dxa"/>
          </w:tcPr>
          <w:p w14:paraId="7D598285" w14:textId="10029241" w:rsidR="00704F00" w:rsidRDefault="0059016D" w:rsidP="0045472D">
            <w:pPr>
              <w:pStyle w:val="CTDT-Text"/>
              <w:spacing w:before="0" w:line="264" w:lineRule="auto"/>
              <w:ind w:firstLine="0"/>
              <w:jc w:val="center"/>
            </w:pPr>
            <w:r>
              <w:rPr>
                <w:lang w:val="vi-VN"/>
              </w:rPr>
              <w:t>3</w:t>
            </w:r>
          </w:p>
        </w:tc>
        <w:tc>
          <w:tcPr>
            <w:tcW w:w="1417" w:type="dxa"/>
          </w:tcPr>
          <w:p w14:paraId="3E8369C8" w14:textId="3CF77337" w:rsidR="00704F00" w:rsidRDefault="0059016D" w:rsidP="0045472D">
            <w:pPr>
              <w:pStyle w:val="CTDT-Text"/>
              <w:spacing w:before="0" w:line="264" w:lineRule="auto"/>
              <w:ind w:firstLine="0"/>
              <w:jc w:val="center"/>
            </w:pPr>
            <w:r>
              <w:rPr>
                <w:lang w:val="vi-VN"/>
              </w:rPr>
              <w:t>2</w:t>
            </w:r>
          </w:p>
        </w:tc>
      </w:tr>
      <w:tr w:rsidR="00704F00" w14:paraId="73A71DD3" w14:textId="527DEFED" w:rsidTr="0059016D">
        <w:tc>
          <w:tcPr>
            <w:tcW w:w="562" w:type="dxa"/>
          </w:tcPr>
          <w:p w14:paraId="20D1E188" w14:textId="77777777" w:rsidR="00704F00" w:rsidRDefault="00704F00" w:rsidP="0045472D">
            <w:pPr>
              <w:pStyle w:val="CTDT-Text"/>
              <w:spacing w:before="0" w:line="264" w:lineRule="auto"/>
              <w:ind w:firstLine="0"/>
              <w:jc w:val="center"/>
            </w:pPr>
            <w:r>
              <w:t>4</w:t>
            </w:r>
          </w:p>
        </w:tc>
        <w:tc>
          <w:tcPr>
            <w:tcW w:w="1985" w:type="dxa"/>
          </w:tcPr>
          <w:p w14:paraId="2EC5DB06" w14:textId="36D8C939" w:rsidR="00704F00" w:rsidRPr="0059016D" w:rsidRDefault="0059016D" w:rsidP="0045472D">
            <w:pPr>
              <w:pStyle w:val="CTDT-Text"/>
              <w:spacing w:before="0" w:line="264" w:lineRule="auto"/>
              <w:ind w:firstLine="0"/>
              <w:jc w:val="center"/>
              <w:rPr>
                <w:lang w:val="vi-VN"/>
              </w:rPr>
            </w:pPr>
            <w:r>
              <w:rPr>
                <w:lang w:val="vi-VN"/>
              </w:rPr>
              <w:t>Cao Đức Mạnh</w:t>
            </w:r>
          </w:p>
        </w:tc>
        <w:tc>
          <w:tcPr>
            <w:tcW w:w="1134" w:type="dxa"/>
          </w:tcPr>
          <w:p w14:paraId="77704CFE" w14:textId="739BF074" w:rsidR="00704F00" w:rsidRDefault="0059016D" w:rsidP="0045472D">
            <w:pPr>
              <w:pStyle w:val="CTDT-Text"/>
              <w:spacing w:before="0" w:line="264" w:lineRule="auto"/>
              <w:ind w:firstLine="0"/>
              <w:jc w:val="center"/>
            </w:pPr>
            <w:r>
              <w:rPr>
                <w:lang w:val="vi-VN"/>
              </w:rPr>
              <w:t>4</w:t>
            </w:r>
          </w:p>
        </w:tc>
        <w:tc>
          <w:tcPr>
            <w:tcW w:w="1417" w:type="dxa"/>
          </w:tcPr>
          <w:p w14:paraId="2A46A7FB" w14:textId="4778273C" w:rsidR="00704F00" w:rsidRDefault="0059016D" w:rsidP="0045472D">
            <w:pPr>
              <w:pStyle w:val="CTDT-Text"/>
              <w:spacing w:before="0" w:line="264" w:lineRule="auto"/>
              <w:ind w:firstLine="0"/>
              <w:jc w:val="center"/>
            </w:pPr>
            <w:r>
              <w:rPr>
                <w:lang w:val="vi-VN"/>
              </w:rPr>
              <w:t>5</w:t>
            </w:r>
          </w:p>
        </w:tc>
        <w:tc>
          <w:tcPr>
            <w:tcW w:w="1417" w:type="dxa"/>
          </w:tcPr>
          <w:p w14:paraId="3FE39904" w14:textId="48A13426" w:rsidR="00704F00" w:rsidRDefault="0059016D" w:rsidP="0045472D">
            <w:pPr>
              <w:pStyle w:val="CTDT-Text"/>
              <w:spacing w:before="0" w:line="264" w:lineRule="auto"/>
              <w:ind w:firstLine="0"/>
              <w:jc w:val="center"/>
            </w:pPr>
            <w:r>
              <w:rPr>
                <w:lang w:val="vi-VN"/>
              </w:rPr>
              <w:t>3</w:t>
            </w:r>
          </w:p>
        </w:tc>
        <w:tc>
          <w:tcPr>
            <w:tcW w:w="1417" w:type="dxa"/>
          </w:tcPr>
          <w:p w14:paraId="54EE8B9B" w14:textId="66BF7ABA" w:rsidR="00704F00" w:rsidRDefault="0059016D" w:rsidP="0045472D">
            <w:pPr>
              <w:pStyle w:val="CTDT-Text"/>
              <w:spacing w:before="0" w:line="264" w:lineRule="auto"/>
              <w:ind w:firstLine="0"/>
              <w:jc w:val="center"/>
            </w:pPr>
            <w:r>
              <w:rPr>
                <w:lang w:val="vi-VN"/>
              </w:rPr>
              <w:t>4</w:t>
            </w:r>
          </w:p>
        </w:tc>
        <w:tc>
          <w:tcPr>
            <w:tcW w:w="1417" w:type="dxa"/>
          </w:tcPr>
          <w:p w14:paraId="446A41DF" w14:textId="4877DE87" w:rsidR="00704F00" w:rsidRDefault="0059016D" w:rsidP="0045472D">
            <w:pPr>
              <w:pStyle w:val="CTDT-Text"/>
              <w:spacing w:before="0" w:line="264" w:lineRule="auto"/>
              <w:ind w:firstLine="0"/>
              <w:jc w:val="center"/>
            </w:pPr>
            <w:r>
              <w:rPr>
                <w:lang w:val="vi-VN"/>
              </w:rPr>
              <w:t>3</w:t>
            </w:r>
          </w:p>
        </w:tc>
      </w:tr>
      <w:tr w:rsidR="0059016D" w14:paraId="69F5E93B" w14:textId="77777777" w:rsidTr="0059016D">
        <w:tc>
          <w:tcPr>
            <w:tcW w:w="562" w:type="dxa"/>
          </w:tcPr>
          <w:p w14:paraId="6F92F343" w14:textId="15ABF792" w:rsidR="0059016D" w:rsidRDefault="0059016D" w:rsidP="0059016D">
            <w:pPr>
              <w:pStyle w:val="CTDT-Text"/>
              <w:spacing w:before="0" w:line="264" w:lineRule="auto"/>
              <w:ind w:firstLine="0"/>
              <w:jc w:val="center"/>
            </w:pPr>
            <w:r>
              <w:rPr>
                <w:lang w:val="vi-VN"/>
              </w:rPr>
              <w:t>5</w:t>
            </w:r>
          </w:p>
        </w:tc>
        <w:tc>
          <w:tcPr>
            <w:tcW w:w="1985" w:type="dxa"/>
          </w:tcPr>
          <w:p w14:paraId="738B5789" w14:textId="77047B6D" w:rsidR="0059016D" w:rsidRDefault="0059016D" w:rsidP="0059016D">
            <w:pPr>
              <w:pStyle w:val="CTDT-Text"/>
              <w:spacing w:before="0" w:line="264" w:lineRule="auto"/>
              <w:ind w:firstLine="0"/>
              <w:jc w:val="center"/>
            </w:pPr>
            <w:r>
              <w:rPr>
                <w:lang w:val="vi-VN"/>
              </w:rPr>
              <w:t>Đỗ Anh Đức</w:t>
            </w:r>
          </w:p>
        </w:tc>
        <w:tc>
          <w:tcPr>
            <w:tcW w:w="1134" w:type="dxa"/>
          </w:tcPr>
          <w:p w14:paraId="43AA08E6" w14:textId="01FFF8E4" w:rsidR="0059016D" w:rsidRDefault="0059016D" w:rsidP="0059016D">
            <w:pPr>
              <w:pStyle w:val="CTDT-Text"/>
              <w:spacing w:before="0" w:line="264" w:lineRule="auto"/>
              <w:ind w:firstLine="0"/>
              <w:jc w:val="center"/>
            </w:pPr>
            <w:r>
              <w:rPr>
                <w:lang w:val="vi-VN"/>
              </w:rPr>
              <w:t>5</w:t>
            </w:r>
          </w:p>
        </w:tc>
        <w:tc>
          <w:tcPr>
            <w:tcW w:w="1417" w:type="dxa"/>
          </w:tcPr>
          <w:p w14:paraId="6D242935" w14:textId="53FBF2B5" w:rsidR="0059016D" w:rsidRDefault="0059016D" w:rsidP="0059016D">
            <w:pPr>
              <w:pStyle w:val="CTDT-Text"/>
              <w:spacing w:before="0" w:line="264" w:lineRule="auto"/>
              <w:ind w:firstLine="0"/>
              <w:jc w:val="center"/>
            </w:pPr>
            <w:r>
              <w:rPr>
                <w:lang w:val="vi-VN"/>
              </w:rPr>
              <w:t>5</w:t>
            </w:r>
          </w:p>
        </w:tc>
        <w:tc>
          <w:tcPr>
            <w:tcW w:w="1417" w:type="dxa"/>
          </w:tcPr>
          <w:p w14:paraId="1F4DC54D" w14:textId="039AE639" w:rsidR="0059016D" w:rsidRDefault="0059016D" w:rsidP="0059016D">
            <w:pPr>
              <w:pStyle w:val="CTDT-Text"/>
              <w:spacing w:before="0" w:line="264" w:lineRule="auto"/>
              <w:ind w:firstLine="0"/>
              <w:jc w:val="center"/>
            </w:pPr>
            <w:r>
              <w:rPr>
                <w:lang w:val="vi-VN"/>
              </w:rPr>
              <w:t>4</w:t>
            </w:r>
          </w:p>
        </w:tc>
        <w:tc>
          <w:tcPr>
            <w:tcW w:w="1417" w:type="dxa"/>
          </w:tcPr>
          <w:p w14:paraId="0596D5F2" w14:textId="687EC25D" w:rsidR="0059016D" w:rsidRDefault="0059016D" w:rsidP="0059016D">
            <w:pPr>
              <w:pStyle w:val="CTDT-Text"/>
              <w:spacing w:before="0" w:line="264" w:lineRule="auto"/>
              <w:ind w:firstLine="0"/>
              <w:jc w:val="center"/>
            </w:pPr>
            <w:r>
              <w:rPr>
                <w:lang w:val="vi-VN"/>
              </w:rPr>
              <w:t>5</w:t>
            </w:r>
          </w:p>
        </w:tc>
        <w:tc>
          <w:tcPr>
            <w:tcW w:w="1417" w:type="dxa"/>
          </w:tcPr>
          <w:p w14:paraId="069A5685" w14:textId="61F369B0" w:rsidR="0059016D" w:rsidRDefault="0059016D" w:rsidP="0059016D">
            <w:pPr>
              <w:pStyle w:val="CTDT-Text"/>
              <w:spacing w:before="0" w:line="264" w:lineRule="auto"/>
              <w:ind w:firstLine="0"/>
              <w:jc w:val="center"/>
            </w:pPr>
            <w:r>
              <w:rPr>
                <w:lang w:val="vi-VN"/>
              </w:rPr>
              <w:t>3</w:t>
            </w:r>
          </w:p>
        </w:tc>
      </w:tr>
    </w:tbl>
    <w:p w14:paraId="3B515ABB" w14:textId="6A025BFA" w:rsidR="00E10AD7" w:rsidRDefault="005A00C7" w:rsidP="000E4308">
      <w:pPr>
        <w:pStyle w:val="CTDT-Text"/>
        <w:spacing w:before="240" w:line="240" w:lineRule="auto"/>
        <w:jc w:val="left"/>
      </w:pPr>
      <w:r w:rsidRPr="005A00C7">
        <w:rPr>
          <w:b/>
          <w:bCs/>
          <w:i/>
          <w:iCs/>
        </w:rPr>
        <w:t>Ghi chú</w:t>
      </w:r>
      <w:r>
        <w:t>:</w:t>
      </w:r>
    </w:p>
    <w:p w14:paraId="0004B212" w14:textId="1A999ABE" w:rsidR="005A00C7" w:rsidRDefault="005A00C7" w:rsidP="00AF60EA">
      <w:pPr>
        <w:pStyle w:val="CTDT-Bullet1"/>
        <w:jc w:val="left"/>
      </w:pPr>
      <w:r w:rsidRPr="005A00C7">
        <w:t>Thái độ tham gia</w:t>
      </w:r>
      <w:r>
        <w:t>: Đánh giá điểm thái độ tham gia công việc chung của nhóm (từ 0: không tham gia, đến 5: chủ động, tích cực).</w:t>
      </w:r>
    </w:p>
    <w:p w14:paraId="73C5A8DF" w14:textId="7BDE056C" w:rsidR="005A00C7" w:rsidRDefault="005A00C7" w:rsidP="00AF60EA">
      <w:pPr>
        <w:pStyle w:val="CTDT-Bullet1"/>
        <w:jc w:val="left"/>
      </w:pPr>
      <w:r w:rsidRPr="005A00C7">
        <w:t>Mức hoàn thành CV</w:t>
      </w:r>
      <w:r>
        <w:t>: Đánh giá điểm m</w:t>
      </w:r>
      <w:r w:rsidRPr="005A00C7">
        <w:t xml:space="preserve">ức </w:t>
      </w:r>
      <w:r>
        <w:t xml:space="preserve">độ </w:t>
      </w:r>
      <w:r w:rsidRPr="005A00C7">
        <w:t xml:space="preserve">hoàn thành </w:t>
      </w:r>
      <w:r>
        <w:t>công việc được giao (từ 0: không hoàn thành, đến 5: hoàn thành xuất sắc).</w:t>
      </w:r>
    </w:p>
    <w:p w14:paraId="29A8802A" w14:textId="405A0DA3" w:rsidR="005A00C7" w:rsidRDefault="005A00C7" w:rsidP="00AF60EA">
      <w:pPr>
        <w:pStyle w:val="CTDT-Bullet1"/>
        <w:jc w:val="left"/>
      </w:pPr>
      <w:r w:rsidRPr="005A00C7">
        <w:t>Kỹ năng giao tiếp</w:t>
      </w:r>
      <w:r>
        <w:t>: Đánh giá điểm khả năng tương tác, giao tiếp trong nhóm (từ 0: không hoặc giao tiếp rất yếu, đến 5: giao tiếp xuất sắc).</w:t>
      </w:r>
    </w:p>
    <w:p w14:paraId="538C84D4" w14:textId="1DBF1B19" w:rsidR="005A00C7" w:rsidRDefault="005A00C7" w:rsidP="00AF60EA">
      <w:pPr>
        <w:pStyle w:val="CTDT-Bullet1"/>
        <w:jc w:val="left"/>
      </w:pPr>
      <w:r w:rsidRPr="005A00C7">
        <w:t>Kỹ năng hợp tác</w:t>
      </w:r>
      <w:r>
        <w:t>: Đánh giá điểm khả năng hợp tác, hỗ trợ lẫn nhau</w:t>
      </w:r>
      <w:r w:rsidR="00942225">
        <w:t>, giải quyết mâu thuẫn, xung đột</w:t>
      </w:r>
    </w:p>
    <w:p w14:paraId="778F7C6E" w14:textId="13A5A7D6" w:rsidR="005A00C7" w:rsidRPr="00AE47E8" w:rsidRDefault="005A00C7" w:rsidP="00AF60EA">
      <w:pPr>
        <w:pStyle w:val="CTDT-Bullet1"/>
        <w:jc w:val="left"/>
      </w:pPr>
      <w:r w:rsidRPr="005A00C7">
        <w:t>Kỹ năng lãnh đạo</w:t>
      </w:r>
      <w:r w:rsidR="00942225">
        <w:t>: Đánh giá điểm khả năng lãnh đạo (từ 0: không có khả năng lãnh đạo, đến 5: có khả năng lãnh đạo tốt, tổ chức và điều phối công việc trong nhóm hiệu quả).</w:t>
      </w:r>
    </w:p>
    <w:p w14:paraId="52A20CF4" w14:textId="60AD5126" w:rsidR="00E10AD7" w:rsidRDefault="00E10AD7">
      <w:pPr>
        <w:spacing w:after="160" w:line="259" w:lineRule="auto"/>
        <w:jc w:val="left"/>
      </w:pPr>
      <w:r>
        <w:br w:type="page"/>
      </w:r>
    </w:p>
    <w:bookmarkStart w:id="2" w:name="_Toc153572008" w:displacedByCustomXml="next"/>
    <w:bookmarkStart w:id="3" w:name="_Toc182914704" w:displacedByCustomXml="next"/>
    <w:bookmarkStart w:id="4" w:name="_Toc182993878" w:displacedByCustomXml="next"/>
    <w:sdt>
      <w:sdtPr>
        <w:rPr>
          <w:rFonts w:eastAsiaTheme="minorHAnsi" w:cstheme="minorBidi"/>
          <w:b w:val="0"/>
          <w:szCs w:val="22"/>
          <w:lang w:val="en-AU"/>
        </w:rPr>
        <w:id w:val="1647699111"/>
        <w:docPartObj>
          <w:docPartGallery w:val="Table of Contents"/>
          <w:docPartUnique/>
        </w:docPartObj>
      </w:sdtPr>
      <w:sdtEndPr>
        <w:rPr>
          <w:bCs/>
          <w:noProof/>
        </w:rPr>
      </w:sdtEndPr>
      <w:sdtContent>
        <w:p w14:paraId="0ADC23F9" w14:textId="603DAA79" w:rsidR="00174EE0" w:rsidRDefault="00174EE0" w:rsidP="00174EE0">
          <w:pPr>
            <w:pStyle w:val="TOCHeading"/>
            <w:jc w:val="center"/>
          </w:pPr>
          <w:r>
            <w:t>MỤC LỤC</w:t>
          </w:r>
        </w:p>
        <w:p w14:paraId="58307B76" w14:textId="7DC2BF9F" w:rsidR="007F497A" w:rsidRDefault="00174EE0" w:rsidP="007F497A">
          <w:pPr>
            <w:pStyle w:val="TOC1"/>
            <w:tabs>
              <w:tab w:val="right" w:leader="dot" w:pos="9072"/>
            </w:tabs>
            <w:rPr>
              <w:rFonts w:asciiTheme="minorHAnsi" w:eastAsiaTheme="minorEastAsia" w:hAnsiTheme="minorHAnsi" w:cstheme="minorBidi"/>
              <w:b w:val="0"/>
              <w:bCs w:val="0"/>
              <w:sz w:val="22"/>
              <w:lang w:val="en-US" w:eastAsia="ja-JP"/>
            </w:rPr>
          </w:pPr>
          <w:r>
            <w:fldChar w:fldCharType="begin"/>
          </w:r>
          <w:r>
            <w:instrText xml:space="preserve"> TOC \o "1-3" \h \z \u </w:instrText>
          </w:r>
          <w:r>
            <w:fldChar w:fldCharType="separate"/>
          </w:r>
          <w:hyperlink w:anchor="_Toc183024215" w:history="1">
            <w:r w:rsidR="007F497A" w:rsidRPr="00383A03">
              <w:rPr>
                <w:rStyle w:val="Hyperlink"/>
                <w:lang w:val="vi-VN"/>
              </w:rPr>
              <w:t>DANH MỤC CÁC HÌNH VẼ</w:t>
            </w:r>
            <w:r w:rsidR="007F497A">
              <w:rPr>
                <w:webHidden/>
              </w:rPr>
              <w:tab/>
            </w:r>
            <w:r w:rsidR="007F497A">
              <w:rPr>
                <w:webHidden/>
              </w:rPr>
              <w:fldChar w:fldCharType="begin"/>
            </w:r>
            <w:r w:rsidR="007F497A">
              <w:rPr>
                <w:webHidden/>
              </w:rPr>
              <w:instrText xml:space="preserve"> PAGEREF _Toc183024215 \h </w:instrText>
            </w:r>
            <w:r w:rsidR="007F497A">
              <w:rPr>
                <w:webHidden/>
              </w:rPr>
            </w:r>
            <w:r w:rsidR="007F497A">
              <w:rPr>
                <w:webHidden/>
              </w:rPr>
              <w:fldChar w:fldCharType="separate"/>
            </w:r>
            <w:r w:rsidR="007F497A">
              <w:rPr>
                <w:webHidden/>
              </w:rPr>
              <w:t>6</w:t>
            </w:r>
            <w:r w:rsidR="007F497A">
              <w:rPr>
                <w:webHidden/>
              </w:rPr>
              <w:fldChar w:fldCharType="end"/>
            </w:r>
          </w:hyperlink>
        </w:p>
        <w:p w14:paraId="56FD354F" w14:textId="56B16928" w:rsidR="007F497A" w:rsidRDefault="00677F22" w:rsidP="007F497A">
          <w:pPr>
            <w:pStyle w:val="TOC1"/>
            <w:tabs>
              <w:tab w:val="right" w:leader="dot" w:pos="9072"/>
            </w:tabs>
            <w:rPr>
              <w:rFonts w:asciiTheme="minorHAnsi" w:eastAsiaTheme="minorEastAsia" w:hAnsiTheme="minorHAnsi" w:cstheme="minorBidi"/>
              <w:b w:val="0"/>
              <w:bCs w:val="0"/>
              <w:sz w:val="22"/>
              <w:lang w:val="en-US" w:eastAsia="ja-JP"/>
            </w:rPr>
          </w:pPr>
          <w:hyperlink w:anchor="_Toc183024216" w:history="1">
            <w:r w:rsidR="007F497A" w:rsidRPr="00383A03">
              <w:rPr>
                <w:rStyle w:val="Hyperlink"/>
              </w:rPr>
              <w:t>DANH MỤC CÁC TỪ VIẾT TẮT</w:t>
            </w:r>
            <w:r w:rsidR="007F497A">
              <w:rPr>
                <w:webHidden/>
              </w:rPr>
              <w:tab/>
            </w:r>
            <w:r w:rsidR="007F497A">
              <w:rPr>
                <w:webHidden/>
              </w:rPr>
              <w:fldChar w:fldCharType="begin"/>
            </w:r>
            <w:r w:rsidR="007F497A">
              <w:rPr>
                <w:webHidden/>
              </w:rPr>
              <w:instrText xml:space="preserve"> PAGEREF _Toc183024216 \h </w:instrText>
            </w:r>
            <w:r w:rsidR="007F497A">
              <w:rPr>
                <w:webHidden/>
              </w:rPr>
            </w:r>
            <w:r w:rsidR="007F497A">
              <w:rPr>
                <w:webHidden/>
              </w:rPr>
              <w:fldChar w:fldCharType="separate"/>
            </w:r>
            <w:r w:rsidR="007F497A">
              <w:rPr>
                <w:webHidden/>
              </w:rPr>
              <w:t>8</w:t>
            </w:r>
            <w:r w:rsidR="007F497A">
              <w:rPr>
                <w:webHidden/>
              </w:rPr>
              <w:fldChar w:fldCharType="end"/>
            </w:r>
          </w:hyperlink>
        </w:p>
        <w:p w14:paraId="4AF2F090" w14:textId="573ED017" w:rsidR="007F497A" w:rsidRDefault="00677F22" w:rsidP="007F497A">
          <w:pPr>
            <w:pStyle w:val="TOC1"/>
            <w:tabs>
              <w:tab w:val="right" w:leader="dot" w:pos="9072"/>
            </w:tabs>
            <w:rPr>
              <w:rFonts w:asciiTheme="minorHAnsi" w:eastAsiaTheme="minorEastAsia" w:hAnsiTheme="minorHAnsi" w:cstheme="minorBidi"/>
              <w:b w:val="0"/>
              <w:bCs w:val="0"/>
              <w:sz w:val="22"/>
              <w:lang w:val="en-US" w:eastAsia="ja-JP"/>
            </w:rPr>
          </w:pPr>
          <w:hyperlink w:anchor="_Toc183024217" w:history="1">
            <w:r w:rsidR="007F497A" w:rsidRPr="00383A03">
              <w:rPr>
                <w:rStyle w:val="Hyperlink"/>
                <w:lang w:val="vi-VN"/>
              </w:rPr>
              <w:t>MỞ ĐẦU</w:t>
            </w:r>
            <w:r w:rsidR="007F497A">
              <w:rPr>
                <w:webHidden/>
              </w:rPr>
              <w:tab/>
            </w:r>
            <w:r w:rsidR="007F497A">
              <w:rPr>
                <w:webHidden/>
              </w:rPr>
              <w:fldChar w:fldCharType="begin"/>
            </w:r>
            <w:r w:rsidR="007F497A">
              <w:rPr>
                <w:webHidden/>
              </w:rPr>
              <w:instrText xml:space="preserve"> PAGEREF _Toc183024217 \h </w:instrText>
            </w:r>
            <w:r w:rsidR="007F497A">
              <w:rPr>
                <w:webHidden/>
              </w:rPr>
            </w:r>
            <w:r w:rsidR="007F497A">
              <w:rPr>
                <w:webHidden/>
              </w:rPr>
              <w:fldChar w:fldCharType="separate"/>
            </w:r>
            <w:r w:rsidR="007F497A">
              <w:rPr>
                <w:webHidden/>
              </w:rPr>
              <w:t>9</w:t>
            </w:r>
            <w:r w:rsidR="007F497A">
              <w:rPr>
                <w:webHidden/>
              </w:rPr>
              <w:fldChar w:fldCharType="end"/>
            </w:r>
          </w:hyperlink>
        </w:p>
        <w:p w14:paraId="6503AE7C" w14:textId="5515983C" w:rsidR="007F497A" w:rsidRDefault="00677F22" w:rsidP="007F497A">
          <w:pPr>
            <w:pStyle w:val="TOC1"/>
            <w:tabs>
              <w:tab w:val="right" w:leader="dot" w:pos="9072"/>
            </w:tabs>
            <w:rPr>
              <w:rFonts w:asciiTheme="minorHAnsi" w:eastAsiaTheme="minorEastAsia" w:hAnsiTheme="minorHAnsi" w:cstheme="minorBidi"/>
              <w:b w:val="0"/>
              <w:bCs w:val="0"/>
              <w:sz w:val="22"/>
              <w:lang w:val="en-US" w:eastAsia="ja-JP"/>
            </w:rPr>
          </w:pPr>
          <w:hyperlink w:anchor="_Toc183024218" w:history="1">
            <w:r w:rsidR="007F497A" w:rsidRPr="00383A03">
              <w:rPr>
                <w:rStyle w:val="Hyperlink"/>
                <w:lang w:val="vi-VN"/>
              </w:rPr>
              <w:t>CHƯƠNG</w:t>
            </w:r>
            <w:r w:rsidR="007F497A" w:rsidRPr="00383A03">
              <w:rPr>
                <w:rStyle w:val="Hyperlink"/>
              </w:rPr>
              <w:t xml:space="preserve"> 1. TỔNG QUAN VỀ BLOCKCHAIN</w:t>
            </w:r>
            <w:r w:rsidR="007F497A">
              <w:rPr>
                <w:webHidden/>
              </w:rPr>
              <w:tab/>
            </w:r>
            <w:r w:rsidR="007F497A">
              <w:rPr>
                <w:webHidden/>
              </w:rPr>
              <w:fldChar w:fldCharType="begin"/>
            </w:r>
            <w:r w:rsidR="007F497A">
              <w:rPr>
                <w:webHidden/>
              </w:rPr>
              <w:instrText xml:space="preserve"> PAGEREF _Toc183024218 \h </w:instrText>
            </w:r>
            <w:r w:rsidR="007F497A">
              <w:rPr>
                <w:webHidden/>
              </w:rPr>
            </w:r>
            <w:r w:rsidR="007F497A">
              <w:rPr>
                <w:webHidden/>
              </w:rPr>
              <w:fldChar w:fldCharType="separate"/>
            </w:r>
            <w:r w:rsidR="007F497A">
              <w:rPr>
                <w:webHidden/>
              </w:rPr>
              <w:t>10</w:t>
            </w:r>
            <w:r w:rsidR="007F497A">
              <w:rPr>
                <w:webHidden/>
              </w:rPr>
              <w:fldChar w:fldCharType="end"/>
            </w:r>
          </w:hyperlink>
        </w:p>
        <w:p w14:paraId="5949B3A5" w14:textId="6818A485" w:rsidR="007F497A" w:rsidRDefault="00677F22" w:rsidP="007F497A">
          <w:pPr>
            <w:pStyle w:val="TOC2"/>
            <w:tabs>
              <w:tab w:val="right" w:leader="dot" w:pos="9072"/>
            </w:tabs>
            <w:rPr>
              <w:rFonts w:asciiTheme="minorHAnsi" w:eastAsiaTheme="minorEastAsia" w:hAnsiTheme="minorHAnsi"/>
              <w:noProof/>
              <w:sz w:val="22"/>
              <w:lang w:val="en-US" w:eastAsia="ja-JP"/>
            </w:rPr>
          </w:pPr>
          <w:hyperlink w:anchor="_Toc183024219" w:history="1">
            <w:r w:rsidR="007F497A" w:rsidRPr="00383A03">
              <w:rPr>
                <w:rStyle w:val="Hyperlink"/>
                <w:noProof/>
              </w:rPr>
              <w:t>1.1.</w:t>
            </w:r>
            <w:r w:rsidR="007F497A">
              <w:rPr>
                <w:rFonts w:asciiTheme="minorHAnsi" w:eastAsiaTheme="minorEastAsia" w:hAnsiTheme="minorHAnsi"/>
                <w:noProof/>
                <w:sz w:val="22"/>
                <w:lang w:val="en-US" w:eastAsia="ja-JP"/>
              </w:rPr>
              <w:tab/>
            </w:r>
            <w:r w:rsidR="007F497A" w:rsidRPr="00383A03">
              <w:rPr>
                <w:rStyle w:val="Hyperlink"/>
                <w:noProof/>
              </w:rPr>
              <w:t>Giới thiệu chung về Blockchain</w:t>
            </w:r>
            <w:r w:rsidR="007F497A">
              <w:rPr>
                <w:noProof/>
                <w:webHidden/>
              </w:rPr>
              <w:tab/>
            </w:r>
            <w:r w:rsidR="007F497A">
              <w:rPr>
                <w:noProof/>
                <w:webHidden/>
              </w:rPr>
              <w:fldChar w:fldCharType="begin"/>
            </w:r>
            <w:r w:rsidR="007F497A">
              <w:rPr>
                <w:noProof/>
                <w:webHidden/>
              </w:rPr>
              <w:instrText xml:space="preserve"> PAGEREF _Toc183024219 \h </w:instrText>
            </w:r>
            <w:r w:rsidR="007F497A">
              <w:rPr>
                <w:noProof/>
                <w:webHidden/>
              </w:rPr>
            </w:r>
            <w:r w:rsidR="007F497A">
              <w:rPr>
                <w:noProof/>
                <w:webHidden/>
              </w:rPr>
              <w:fldChar w:fldCharType="separate"/>
            </w:r>
            <w:r w:rsidR="007F497A">
              <w:rPr>
                <w:noProof/>
                <w:webHidden/>
              </w:rPr>
              <w:t>10</w:t>
            </w:r>
            <w:r w:rsidR="007F497A">
              <w:rPr>
                <w:noProof/>
                <w:webHidden/>
              </w:rPr>
              <w:fldChar w:fldCharType="end"/>
            </w:r>
          </w:hyperlink>
        </w:p>
        <w:p w14:paraId="7B7DB0A8" w14:textId="70CBE226"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20" w:history="1">
            <w:r w:rsidR="007F497A" w:rsidRPr="00383A03">
              <w:rPr>
                <w:rStyle w:val="Hyperlink"/>
                <w:noProof/>
                <w:lang w:val="en-US"/>
              </w:rPr>
              <w:t>1.1.1.</w:t>
            </w:r>
            <w:r w:rsidR="007F497A">
              <w:rPr>
                <w:rFonts w:asciiTheme="minorHAnsi" w:eastAsiaTheme="minorEastAsia" w:hAnsiTheme="minorHAnsi"/>
                <w:noProof/>
                <w:sz w:val="22"/>
                <w:lang w:val="en-US" w:eastAsia="ja-JP"/>
              </w:rPr>
              <w:tab/>
            </w:r>
            <w:r w:rsidR="007F497A" w:rsidRPr="00383A03">
              <w:rPr>
                <w:rStyle w:val="Hyperlink"/>
                <w:noProof/>
                <w:lang w:val="en-US"/>
              </w:rPr>
              <w:t xml:space="preserve">Giới thiệu về </w:t>
            </w:r>
            <w:r w:rsidR="007F497A" w:rsidRPr="00383A03">
              <w:rPr>
                <w:rStyle w:val="Hyperlink"/>
                <w:noProof/>
                <w:lang w:val="vi-VN"/>
              </w:rPr>
              <w:t>Blockchain</w:t>
            </w:r>
            <w:r w:rsidR="007F497A">
              <w:rPr>
                <w:noProof/>
                <w:webHidden/>
              </w:rPr>
              <w:tab/>
            </w:r>
            <w:r w:rsidR="007F497A">
              <w:rPr>
                <w:noProof/>
                <w:webHidden/>
              </w:rPr>
              <w:fldChar w:fldCharType="begin"/>
            </w:r>
            <w:r w:rsidR="007F497A">
              <w:rPr>
                <w:noProof/>
                <w:webHidden/>
              </w:rPr>
              <w:instrText xml:space="preserve"> PAGEREF _Toc183024220 \h </w:instrText>
            </w:r>
            <w:r w:rsidR="007F497A">
              <w:rPr>
                <w:noProof/>
                <w:webHidden/>
              </w:rPr>
            </w:r>
            <w:r w:rsidR="007F497A">
              <w:rPr>
                <w:noProof/>
                <w:webHidden/>
              </w:rPr>
              <w:fldChar w:fldCharType="separate"/>
            </w:r>
            <w:r w:rsidR="007F497A">
              <w:rPr>
                <w:noProof/>
                <w:webHidden/>
              </w:rPr>
              <w:t>10</w:t>
            </w:r>
            <w:r w:rsidR="007F497A">
              <w:rPr>
                <w:noProof/>
                <w:webHidden/>
              </w:rPr>
              <w:fldChar w:fldCharType="end"/>
            </w:r>
          </w:hyperlink>
        </w:p>
        <w:p w14:paraId="1FEF1691" w14:textId="76289853"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21" w:history="1">
            <w:r w:rsidR="007F497A" w:rsidRPr="00383A03">
              <w:rPr>
                <w:rStyle w:val="Hyperlink"/>
                <w:noProof/>
              </w:rPr>
              <w:t>1.1.2.</w:t>
            </w:r>
            <w:r w:rsidR="007F497A">
              <w:rPr>
                <w:rFonts w:asciiTheme="minorHAnsi" w:eastAsiaTheme="minorEastAsia" w:hAnsiTheme="minorHAnsi"/>
                <w:noProof/>
                <w:sz w:val="22"/>
                <w:lang w:val="en-US" w:eastAsia="ja-JP"/>
              </w:rPr>
              <w:tab/>
            </w:r>
            <w:r w:rsidR="007F497A" w:rsidRPr="00383A03">
              <w:rPr>
                <w:rStyle w:val="Hyperlink"/>
                <w:noProof/>
              </w:rPr>
              <w:t>Lịch sử ra đời</w:t>
            </w:r>
            <w:r w:rsidR="007F497A">
              <w:rPr>
                <w:noProof/>
                <w:webHidden/>
              </w:rPr>
              <w:tab/>
            </w:r>
            <w:r w:rsidR="007F497A">
              <w:rPr>
                <w:noProof/>
                <w:webHidden/>
              </w:rPr>
              <w:fldChar w:fldCharType="begin"/>
            </w:r>
            <w:r w:rsidR="007F497A">
              <w:rPr>
                <w:noProof/>
                <w:webHidden/>
              </w:rPr>
              <w:instrText xml:space="preserve"> PAGEREF _Toc183024221 \h </w:instrText>
            </w:r>
            <w:r w:rsidR="007F497A">
              <w:rPr>
                <w:noProof/>
                <w:webHidden/>
              </w:rPr>
            </w:r>
            <w:r w:rsidR="007F497A">
              <w:rPr>
                <w:noProof/>
                <w:webHidden/>
              </w:rPr>
              <w:fldChar w:fldCharType="separate"/>
            </w:r>
            <w:r w:rsidR="007F497A">
              <w:rPr>
                <w:noProof/>
                <w:webHidden/>
              </w:rPr>
              <w:t>11</w:t>
            </w:r>
            <w:r w:rsidR="007F497A">
              <w:rPr>
                <w:noProof/>
                <w:webHidden/>
              </w:rPr>
              <w:fldChar w:fldCharType="end"/>
            </w:r>
          </w:hyperlink>
        </w:p>
        <w:p w14:paraId="32418421" w14:textId="50F05CEE"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22" w:history="1">
            <w:r w:rsidR="007F497A" w:rsidRPr="00383A03">
              <w:rPr>
                <w:rStyle w:val="Hyperlink"/>
                <w:noProof/>
              </w:rPr>
              <w:t>1.1.3.</w:t>
            </w:r>
            <w:r w:rsidR="007F497A">
              <w:rPr>
                <w:rFonts w:asciiTheme="minorHAnsi" w:eastAsiaTheme="minorEastAsia" w:hAnsiTheme="minorHAnsi"/>
                <w:noProof/>
                <w:sz w:val="22"/>
                <w:lang w:val="en-US" w:eastAsia="ja-JP"/>
              </w:rPr>
              <w:tab/>
            </w:r>
            <w:r w:rsidR="007F497A" w:rsidRPr="00383A03">
              <w:rPr>
                <w:rStyle w:val="Hyperlink"/>
                <w:noProof/>
              </w:rPr>
              <w:t>Các phiên bản</w:t>
            </w:r>
            <w:r w:rsidR="007F497A">
              <w:rPr>
                <w:noProof/>
                <w:webHidden/>
              </w:rPr>
              <w:tab/>
            </w:r>
            <w:r w:rsidR="007F497A">
              <w:rPr>
                <w:noProof/>
                <w:webHidden/>
              </w:rPr>
              <w:fldChar w:fldCharType="begin"/>
            </w:r>
            <w:r w:rsidR="007F497A">
              <w:rPr>
                <w:noProof/>
                <w:webHidden/>
              </w:rPr>
              <w:instrText xml:space="preserve"> PAGEREF _Toc183024222 \h </w:instrText>
            </w:r>
            <w:r w:rsidR="007F497A">
              <w:rPr>
                <w:noProof/>
                <w:webHidden/>
              </w:rPr>
            </w:r>
            <w:r w:rsidR="007F497A">
              <w:rPr>
                <w:noProof/>
                <w:webHidden/>
              </w:rPr>
              <w:fldChar w:fldCharType="separate"/>
            </w:r>
            <w:r w:rsidR="007F497A">
              <w:rPr>
                <w:noProof/>
                <w:webHidden/>
              </w:rPr>
              <w:t>11</w:t>
            </w:r>
            <w:r w:rsidR="007F497A">
              <w:rPr>
                <w:noProof/>
                <w:webHidden/>
              </w:rPr>
              <w:fldChar w:fldCharType="end"/>
            </w:r>
          </w:hyperlink>
        </w:p>
        <w:p w14:paraId="1676BC75" w14:textId="7E6C0FDB" w:rsidR="007F497A" w:rsidRDefault="00677F22" w:rsidP="007F497A">
          <w:pPr>
            <w:pStyle w:val="TOC2"/>
            <w:tabs>
              <w:tab w:val="right" w:leader="dot" w:pos="9072"/>
            </w:tabs>
            <w:rPr>
              <w:rFonts w:asciiTheme="minorHAnsi" w:eastAsiaTheme="minorEastAsia" w:hAnsiTheme="minorHAnsi"/>
              <w:noProof/>
              <w:sz w:val="22"/>
              <w:lang w:val="en-US" w:eastAsia="ja-JP"/>
            </w:rPr>
          </w:pPr>
          <w:hyperlink w:anchor="_Toc183024223" w:history="1">
            <w:r w:rsidR="007F497A" w:rsidRPr="00383A03">
              <w:rPr>
                <w:rStyle w:val="Hyperlink"/>
                <w:noProof/>
              </w:rPr>
              <w:t>1.2.</w:t>
            </w:r>
            <w:r w:rsidR="007F497A">
              <w:rPr>
                <w:rFonts w:asciiTheme="minorHAnsi" w:eastAsiaTheme="minorEastAsia" w:hAnsiTheme="minorHAnsi"/>
                <w:noProof/>
                <w:sz w:val="22"/>
                <w:lang w:val="en-US" w:eastAsia="ja-JP"/>
              </w:rPr>
              <w:tab/>
            </w:r>
            <w:r w:rsidR="007F497A" w:rsidRPr="00383A03">
              <w:rPr>
                <w:rStyle w:val="Hyperlink"/>
                <w:noProof/>
              </w:rPr>
              <w:t>Phân loại</w:t>
            </w:r>
            <w:r w:rsidR="007F497A" w:rsidRPr="00383A03">
              <w:rPr>
                <w:rStyle w:val="Hyperlink"/>
                <w:noProof/>
                <w:lang w:val="vi-VN"/>
              </w:rPr>
              <w:t xml:space="preserve"> Blockchain</w:t>
            </w:r>
            <w:r w:rsidR="007F497A">
              <w:rPr>
                <w:noProof/>
                <w:webHidden/>
              </w:rPr>
              <w:tab/>
            </w:r>
            <w:r w:rsidR="007F497A">
              <w:rPr>
                <w:noProof/>
                <w:webHidden/>
              </w:rPr>
              <w:fldChar w:fldCharType="begin"/>
            </w:r>
            <w:r w:rsidR="007F497A">
              <w:rPr>
                <w:noProof/>
                <w:webHidden/>
              </w:rPr>
              <w:instrText xml:space="preserve"> PAGEREF _Toc183024223 \h </w:instrText>
            </w:r>
            <w:r w:rsidR="007F497A">
              <w:rPr>
                <w:noProof/>
                <w:webHidden/>
              </w:rPr>
            </w:r>
            <w:r w:rsidR="007F497A">
              <w:rPr>
                <w:noProof/>
                <w:webHidden/>
              </w:rPr>
              <w:fldChar w:fldCharType="separate"/>
            </w:r>
            <w:r w:rsidR="007F497A">
              <w:rPr>
                <w:noProof/>
                <w:webHidden/>
              </w:rPr>
              <w:t>12</w:t>
            </w:r>
            <w:r w:rsidR="007F497A">
              <w:rPr>
                <w:noProof/>
                <w:webHidden/>
              </w:rPr>
              <w:fldChar w:fldCharType="end"/>
            </w:r>
          </w:hyperlink>
        </w:p>
        <w:p w14:paraId="64289F81" w14:textId="17B36468"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24" w:history="1">
            <w:r w:rsidR="007F497A" w:rsidRPr="00383A03">
              <w:rPr>
                <w:rStyle w:val="Hyperlink"/>
                <w:noProof/>
              </w:rPr>
              <w:t>1.2.1.</w:t>
            </w:r>
            <w:r w:rsidR="007F497A">
              <w:rPr>
                <w:rFonts w:asciiTheme="minorHAnsi" w:eastAsiaTheme="minorEastAsia" w:hAnsiTheme="minorHAnsi"/>
                <w:noProof/>
                <w:sz w:val="22"/>
                <w:lang w:val="en-US" w:eastAsia="ja-JP"/>
              </w:rPr>
              <w:tab/>
            </w:r>
            <w:r w:rsidR="007F497A" w:rsidRPr="00383A03">
              <w:rPr>
                <w:rStyle w:val="Hyperlink"/>
                <w:noProof/>
              </w:rPr>
              <w:t>Blockchain công khai</w:t>
            </w:r>
            <w:r w:rsidR="007F497A">
              <w:rPr>
                <w:noProof/>
                <w:webHidden/>
              </w:rPr>
              <w:tab/>
            </w:r>
            <w:r w:rsidR="007F497A">
              <w:rPr>
                <w:noProof/>
                <w:webHidden/>
              </w:rPr>
              <w:fldChar w:fldCharType="begin"/>
            </w:r>
            <w:r w:rsidR="007F497A">
              <w:rPr>
                <w:noProof/>
                <w:webHidden/>
              </w:rPr>
              <w:instrText xml:space="preserve"> PAGEREF _Toc183024224 \h </w:instrText>
            </w:r>
            <w:r w:rsidR="007F497A">
              <w:rPr>
                <w:noProof/>
                <w:webHidden/>
              </w:rPr>
            </w:r>
            <w:r w:rsidR="007F497A">
              <w:rPr>
                <w:noProof/>
                <w:webHidden/>
              </w:rPr>
              <w:fldChar w:fldCharType="separate"/>
            </w:r>
            <w:r w:rsidR="007F497A">
              <w:rPr>
                <w:noProof/>
                <w:webHidden/>
              </w:rPr>
              <w:t>12</w:t>
            </w:r>
            <w:r w:rsidR="007F497A">
              <w:rPr>
                <w:noProof/>
                <w:webHidden/>
              </w:rPr>
              <w:fldChar w:fldCharType="end"/>
            </w:r>
          </w:hyperlink>
        </w:p>
        <w:p w14:paraId="057C1140" w14:textId="20908BB0"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25" w:history="1">
            <w:r w:rsidR="007F497A" w:rsidRPr="00383A03">
              <w:rPr>
                <w:rStyle w:val="Hyperlink"/>
                <w:noProof/>
              </w:rPr>
              <w:t>1.2.2.</w:t>
            </w:r>
            <w:r w:rsidR="007F497A">
              <w:rPr>
                <w:rFonts w:asciiTheme="minorHAnsi" w:eastAsiaTheme="minorEastAsia" w:hAnsiTheme="minorHAnsi"/>
                <w:noProof/>
                <w:sz w:val="22"/>
                <w:lang w:val="en-US" w:eastAsia="ja-JP"/>
              </w:rPr>
              <w:tab/>
            </w:r>
            <w:r w:rsidR="007F497A" w:rsidRPr="00383A03">
              <w:rPr>
                <w:rStyle w:val="Hyperlink"/>
                <w:iCs/>
                <w:noProof/>
              </w:rPr>
              <w:t>Blockcha</w:t>
            </w:r>
            <w:r w:rsidR="007F497A">
              <w:rPr>
                <w:rStyle w:val="Hyperlink"/>
                <w:iCs/>
                <w:noProof/>
              </w:rPr>
              <w:t>in riêng tư</w:t>
            </w:r>
            <w:r w:rsidR="007F497A">
              <w:rPr>
                <w:noProof/>
                <w:webHidden/>
              </w:rPr>
              <w:tab/>
            </w:r>
            <w:r w:rsidR="007F497A">
              <w:rPr>
                <w:noProof/>
                <w:webHidden/>
              </w:rPr>
              <w:fldChar w:fldCharType="begin"/>
            </w:r>
            <w:r w:rsidR="007F497A">
              <w:rPr>
                <w:noProof/>
                <w:webHidden/>
              </w:rPr>
              <w:instrText xml:space="preserve"> PAGEREF _Toc183024225 \h </w:instrText>
            </w:r>
            <w:r w:rsidR="007F497A">
              <w:rPr>
                <w:noProof/>
                <w:webHidden/>
              </w:rPr>
            </w:r>
            <w:r w:rsidR="007F497A">
              <w:rPr>
                <w:noProof/>
                <w:webHidden/>
              </w:rPr>
              <w:fldChar w:fldCharType="separate"/>
            </w:r>
            <w:r w:rsidR="007F497A">
              <w:rPr>
                <w:noProof/>
                <w:webHidden/>
              </w:rPr>
              <w:t>13</w:t>
            </w:r>
            <w:r w:rsidR="007F497A">
              <w:rPr>
                <w:noProof/>
                <w:webHidden/>
              </w:rPr>
              <w:fldChar w:fldCharType="end"/>
            </w:r>
          </w:hyperlink>
        </w:p>
        <w:p w14:paraId="03AE819F" w14:textId="689939B8"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26" w:history="1">
            <w:r w:rsidR="007F497A" w:rsidRPr="00383A03">
              <w:rPr>
                <w:rStyle w:val="Hyperlink"/>
                <w:noProof/>
              </w:rPr>
              <w:t>1.2.3.</w:t>
            </w:r>
            <w:r w:rsidR="007F497A">
              <w:rPr>
                <w:rFonts w:asciiTheme="minorHAnsi" w:eastAsiaTheme="minorEastAsia" w:hAnsiTheme="minorHAnsi"/>
                <w:noProof/>
                <w:sz w:val="22"/>
                <w:lang w:val="en-US" w:eastAsia="ja-JP"/>
              </w:rPr>
              <w:tab/>
            </w:r>
            <w:r w:rsidR="007F497A" w:rsidRPr="00383A03">
              <w:rPr>
                <w:rStyle w:val="Hyperlink"/>
                <w:noProof/>
              </w:rPr>
              <w:t>Blockchain liên hợ</w:t>
            </w:r>
            <w:r w:rsidR="007F497A">
              <w:rPr>
                <w:rStyle w:val="Hyperlink"/>
                <w:noProof/>
              </w:rPr>
              <w:t>p</w:t>
            </w:r>
            <w:r w:rsidR="007F497A">
              <w:rPr>
                <w:noProof/>
                <w:webHidden/>
              </w:rPr>
              <w:tab/>
            </w:r>
            <w:r w:rsidR="007F497A">
              <w:rPr>
                <w:noProof/>
                <w:webHidden/>
              </w:rPr>
              <w:fldChar w:fldCharType="begin"/>
            </w:r>
            <w:r w:rsidR="007F497A">
              <w:rPr>
                <w:noProof/>
                <w:webHidden/>
              </w:rPr>
              <w:instrText xml:space="preserve"> PAGEREF _Toc183024226 \h </w:instrText>
            </w:r>
            <w:r w:rsidR="007F497A">
              <w:rPr>
                <w:noProof/>
                <w:webHidden/>
              </w:rPr>
            </w:r>
            <w:r w:rsidR="007F497A">
              <w:rPr>
                <w:noProof/>
                <w:webHidden/>
              </w:rPr>
              <w:fldChar w:fldCharType="separate"/>
            </w:r>
            <w:r w:rsidR="007F497A">
              <w:rPr>
                <w:noProof/>
                <w:webHidden/>
              </w:rPr>
              <w:t>13</w:t>
            </w:r>
            <w:r w:rsidR="007F497A">
              <w:rPr>
                <w:noProof/>
                <w:webHidden/>
              </w:rPr>
              <w:fldChar w:fldCharType="end"/>
            </w:r>
          </w:hyperlink>
        </w:p>
        <w:p w14:paraId="58AF5B2C" w14:textId="1AE6C8DA" w:rsidR="007F497A" w:rsidRDefault="00677F22" w:rsidP="007F497A">
          <w:pPr>
            <w:pStyle w:val="TOC2"/>
            <w:tabs>
              <w:tab w:val="right" w:leader="dot" w:pos="9072"/>
            </w:tabs>
            <w:rPr>
              <w:rFonts w:asciiTheme="minorHAnsi" w:eastAsiaTheme="minorEastAsia" w:hAnsiTheme="minorHAnsi"/>
              <w:noProof/>
              <w:sz w:val="22"/>
              <w:lang w:val="en-US" w:eastAsia="ja-JP"/>
            </w:rPr>
          </w:pPr>
          <w:hyperlink w:anchor="_Toc183024227" w:history="1">
            <w:r w:rsidR="007F497A" w:rsidRPr="00383A03">
              <w:rPr>
                <w:rStyle w:val="Hyperlink"/>
                <w:noProof/>
              </w:rPr>
              <w:t>1.3.</w:t>
            </w:r>
            <w:r w:rsidR="007F497A">
              <w:rPr>
                <w:rFonts w:asciiTheme="minorHAnsi" w:eastAsiaTheme="minorEastAsia" w:hAnsiTheme="minorHAnsi"/>
                <w:noProof/>
                <w:sz w:val="22"/>
                <w:lang w:val="en-US" w:eastAsia="ja-JP"/>
              </w:rPr>
              <w:tab/>
            </w:r>
            <w:r w:rsidR="007F497A" w:rsidRPr="00383A03">
              <w:rPr>
                <w:rStyle w:val="Hyperlink"/>
                <w:noProof/>
              </w:rPr>
              <w:t>Các thành phần của Blockchain</w:t>
            </w:r>
            <w:r w:rsidR="007F497A">
              <w:rPr>
                <w:noProof/>
                <w:webHidden/>
              </w:rPr>
              <w:tab/>
            </w:r>
            <w:r w:rsidR="007F497A">
              <w:rPr>
                <w:noProof/>
                <w:webHidden/>
              </w:rPr>
              <w:fldChar w:fldCharType="begin"/>
            </w:r>
            <w:r w:rsidR="007F497A">
              <w:rPr>
                <w:noProof/>
                <w:webHidden/>
              </w:rPr>
              <w:instrText xml:space="preserve"> PAGEREF _Toc183024227 \h </w:instrText>
            </w:r>
            <w:r w:rsidR="007F497A">
              <w:rPr>
                <w:noProof/>
                <w:webHidden/>
              </w:rPr>
            </w:r>
            <w:r w:rsidR="007F497A">
              <w:rPr>
                <w:noProof/>
                <w:webHidden/>
              </w:rPr>
              <w:fldChar w:fldCharType="separate"/>
            </w:r>
            <w:r w:rsidR="007F497A">
              <w:rPr>
                <w:noProof/>
                <w:webHidden/>
              </w:rPr>
              <w:t>14</w:t>
            </w:r>
            <w:r w:rsidR="007F497A">
              <w:rPr>
                <w:noProof/>
                <w:webHidden/>
              </w:rPr>
              <w:fldChar w:fldCharType="end"/>
            </w:r>
          </w:hyperlink>
        </w:p>
        <w:p w14:paraId="5A49797B" w14:textId="004303DB"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28" w:history="1">
            <w:r w:rsidR="007F497A" w:rsidRPr="00383A03">
              <w:rPr>
                <w:rStyle w:val="Hyperlink"/>
                <w:noProof/>
              </w:rPr>
              <w:t>1.3.1.</w:t>
            </w:r>
            <w:r w:rsidR="007F497A">
              <w:rPr>
                <w:rFonts w:asciiTheme="minorHAnsi" w:eastAsiaTheme="minorEastAsia" w:hAnsiTheme="minorHAnsi"/>
                <w:noProof/>
                <w:sz w:val="22"/>
                <w:lang w:val="en-US" w:eastAsia="ja-JP"/>
              </w:rPr>
              <w:tab/>
            </w:r>
            <w:r w:rsidR="007F497A" w:rsidRPr="00383A03">
              <w:rPr>
                <w:rStyle w:val="Hyperlink"/>
                <w:noProof/>
              </w:rPr>
              <w:t>Khố</w:t>
            </w:r>
            <w:r w:rsidR="007F497A">
              <w:rPr>
                <w:rStyle w:val="Hyperlink"/>
                <w:noProof/>
              </w:rPr>
              <w:t>i</w:t>
            </w:r>
            <w:r w:rsidR="007F497A">
              <w:rPr>
                <w:noProof/>
                <w:webHidden/>
              </w:rPr>
              <w:tab/>
            </w:r>
            <w:r w:rsidR="007F497A">
              <w:rPr>
                <w:noProof/>
                <w:webHidden/>
              </w:rPr>
              <w:fldChar w:fldCharType="begin"/>
            </w:r>
            <w:r w:rsidR="007F497A">
              <w:rPr>
                <w:noProof/>
                <w:webHidden/>
              </w:rPr>
              <w:instrText xml:space="preserve"> PAGEREF _Toc183024228 \h </w:instrText>
            </w:r>
            <w:r w:rsidR="007F497A">
              <w:rPr>
                <w:noProof/>
                <w:webHidden/>
              </w:rPr>
            </w:r>
            <w:r w:rsidR="007F497A">
              <w:rPr>
                <w:noProof/>
                <w:webHidden/>
              </w:rPr>
              <w:fldChar w:fldCharType="separate"/>
            </w:r>
            <w:r w:rsidR="007F497A">
              <w:rPr>
                <w:noProof/>
                <w:webHidden/>
              </w:rPr>
              <w:t>14</w:t>
            </w:r>
            <w:r w:rsidR="007F497A">
              <w:rPr>
                <w:noProof/>
                <w:webHidden/>
              </w:rPr>
              <w:fldChar w:fldCharType="end"/>
            </w:r>
          </w:hyperlink>
        </w:p>
        <w:p w14:paraId="4FC63CFF" w14:textId="202576F9"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29" w:history="1">
            <w:r w:rsidR="007F497A" w:rsidRPr="00383A03">
              <w:rPr>
                <w:rStyle w:val="Hyperlink"/>
                <w:noProof/>
              </w:rPr>
              <w:t>1.3.2.</w:t>
            </w:r>
            <w:r w:rsidR="007F497A">
              <w:rPr>
                <w:rFonts w:asciiTheme="minorHAnsi" w:eastAsiaTheme="minorEastAsia" w:hAnsiTheme="minorHAnsi"/>
                <w:noProof/>
                <w:sz w:val="22"/>
                <w:lang w:val="en-US" w:eastAsia="ja-JP"/>
              </w:rPr>
              <w:tab/>
            </w:r>
            <w:r w:rsidR="007F497A">
              <w:rPr>
                <w:rStyle w:val="Hyperlink"/>
                <w:noProof/>
              </w:rPr>
              <w:t>Nút</w:t>
            </w:r>
            <w:r w:rsidR="007F497A">
              <w:rPr>
                <w:noProof/>
                <w:webHidden/>
              </w:rPr>
              <w:tab/>
            </w:r>
            <w:r w:rsidR="007F497A">
              <w:rPr>
                <w:noProof/>
                <w:webHidden/>
              </w:rPr>
              <w:fldChar w:fldCharType="begin"/>
            </w:r>
            <w:r w:rsidR="007F497A">
              <w:rPr>
                <w:noProof/>
                <w:webHidden/>
              </w:rPr>
              <w:instrText xml:space="preserve"> PAGEREF _Toc183024229 \h </w:instrText>
            </w:r>
            <w:r w:rsidR="007F497A">
              <w:rPr>
                <w:noProof/>
                <w:webHidden/>
              </w:rPr>
            </w:r>
            <w:r w:rsidR="007F497A">
              <w:rPr>
                <w:noProof/>
                <w:webHidden/>
              </w:rPr>
              <w:fldChar w:fldCharType="separate"/>
            </w:r>
            <w:r w:rsidR="007F497A">
              <w:rPr>
                <w:noProof/>
                <w:webHidden/>
              </w:rPr>
              <w:t>16</w:t>
            </w:r>
            <w:r w:rsidR="007F497A">
              <w:rPr>
                <w:noProof/>
                <w:webHidden/>
              </w:rPr>
              <w:fldChar w:fldCharType="end"/>
            </w:r>
          </w:hyperlink>
        </w:p>
        <w:p w14:paraId="031EF043" w14:textId="2ED47A2B"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30" w:history="1">
            <w:r w:rsidR="007F497A" w:rsidRPr="00383A03">
              <w:rPr>
                <w:rStyle w:val="Hyperlink"/>
                <w:noProof/>
              </w:rPr>
              <w:t>1.3.3.</w:t>
            </w:r>
            <w:r w:rsidR="007F497A">
              <w:rPr>
                <w:rFonts w:asciiTheme="minorHAnsi" w:eastAsiaTheme="minorEastAsia" w:hAnsiTheme="minorHAnsi"/>
                <w:noProof/>
                <w:sz w:val="22"/>
                <w:lang w:val="en-US" w:eastAsia="ja-JP"/>
              </w:rPr>
              <w:tab/>
            </w:r>
            <w:r w:rsidR="007F497A" w:rsidRPr="00383A03">
              <w:rPr>
                <w:rStyle w:val="Hyperlink"/>
                <w:noProof/>
              </w:rPr>
              <w:t>Chuỗ</w:t>
            </w:r>
            <w:r w:rsidR="007F497A">
              <w:rPr>
                <w:rStyle w:val="Hyperlink"/>
                <w:noProof/>
              </w:rPr>
              <w:t>i</w:t>
            </w:r>
            <w:r w:rsidR="007F497A">
              <w:rPr>
                <w:noProof/>
                <w:webHidden/>
              </w:rPr>
              <w:tab/>
            </w:r>
            <w:r w:rsidR="007F497A">
              <w:rPr>
                <w:noProof/>
                <w:webHidden/>
              </w:rPr>
              <w:fldChar w:fldCharType="begin"/>
            </w:r>
            <w:r w:rsidR="007F497A">
              <w:rPr>
                <w:noProof/>
                <w:webHidden/>
              </w:rPr>
              <w:instrText xml:space="preserve"> PAGEREF _Toc183024230 \h </w:instrText>
            </w:r>
            <w:r w:rsidR="007F497A">
              <w:rPr>
                <w:noProof/>
                <w:webHidden/>
              </w:rPr>
            </w:r>
            <w:r w:rsidR="007F497A">
              <w:rPr>
                <w:noProof/>
                <w:webHidden/>
              </w:rPr>
              <w:fldChar w:fldCharType="separate"/>
            </w:r>
            <w:r w:rsidR="007F497A">
              <w:rPr>
                <w:noProof/>
                <w:webHidden/>
              </w:rPr>
              <w:t>17</w:t>
            </w:r>
            <w:r w:rsidR="007F497A">
              <w:rPr>
                <w:noProof/>
                <w:webHidden/>
              </w:rPr>
              <w:fldChar w:fldCharType="end"/>
            </w:r>
          </w:hyperlink>
        </w:p>
        <w:p w14:paraId="54F3E3D9" w14:textId="7C823A3D"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31" w:history="1">
            <w:r w:rsidR="007F497A" w:rsidRPr="00383A03">
              <w:rPr>
                <w:rStyle w:val="Hyperlink"/>
                <w:noProof/>
              </w:rPr>
              <w:t>1.3.4.</w:t>
            </w:r>
            <w:r w:rsidR="007F497A">
              <w:rPr>
                <w:rFonts w:asciiTheme="minorHAnsi" w:eastAsiaTheme="minorEastAsia" w:hAnsiTheme="minorHAnsi"/>
                <w:noProof/>
                <w:sz w:val="22"/>
                <w:lang w:val="en-US" w:eastAsia="ja-JP"/>
              </w:rPr>
              <w:tab/>
            </w:r>
            <w:r w:rsidR="007F497A" w:rsidRPr="00383A03">
              <w:rPr>
                <w:rStyle w:val="Hyperlink"/>
                <w:noProof/>
              </w:rPr>
              <w:t>Thợ</w:t>
            </w:r>
            <w:r w:rsidR="007F497A">
              <w:rPr>
                <w:rStyle w:val="Hyperlink"/>
                <w:noProof/>
              </w:rPr>
              <w:t xml:space="preserve"> đào</w:t>
            </w:r>
            <w:r w:rsidR="007F497A">
              <w:rPr>
                <w:noProof/>
                <w:webHidden/>
              </w:rPr>
              <w:tab/>
            </w:r>
            <w:r w:rsidR="007F497A">
              <w:rPr>
                <w:noProof/>
                <w:webHidden/>
              </w:rPr>
              <w:fldChar w:fldCharType="begin"/>
            </w:r>
            <w:r w:rsidR="007F497A">
              <w:rPr>
                <w:noProof/>
                <w:webHidden/>
              </w:rPr>
              <w:instrText xml:space="preserve"> PAGEREF _Toc183024231 \h </w:instrText>
            </w:r>
            <w:r w:rsidR="007F497A">
              <w:rPr>
                <w:noProof/>
                <w:webHidden/>
              </w:rPr>
            </w:r>
            <w:r w:rsidR="007F497A">
              <w:rPr>
                <w:noProof/>
                <w:webHidden/>
              </w:rPr>
              <w:fldChar w:fldCharType="separate"/>
            </w:r>
            <w:r w:rsidR="007F497A">
              <w:rPr>
                <w:noProof/>
                <w:webHidden/>
              </w:rPr>
              <w:t>17</w:t>
            </w:r>
            <w:r w:rsidR="007F497A">
              <w:rPr>
                <w:noProof/>
                <w:webHidden/>
              </w:rPr>
              <w:fldChar w:fldCharType="end"/>
            </w:r>
          </w:hyperlink>
        </w:p>
        <w:p w14:paraId="2B78EDCD" w14:textId="21E24823"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32" w:history="1">
            <w:r w:rsidR="007F497A" w:rsidRPr="00383A03">
              <w:rPr>
                <w:rStyle w:val="Hyperlink"/>
                <w:rFonts w:cs="Times New Roman"/>
                <w:noProof/>
                <w:lang w:val="vi-VN"/>
              </w:rPr>
              <w:t>1.3.5.</w:t>
            </w:r>
            <w:r w:rsidR="007F497A">
              <w:rPr>
                <w:rFonts w:asciiTheme="minorHAnsi" w:eastAsiaTheme="minorEastAsia" w:hAnsiTheme="minorHAnsi"/>
                <w:noProof/>
                <w:sz w:val="22"/>
                <w:lang w:val="en-US" w:eastAsia="ja-JP"/>
              </w:rPr>
              <w:tab/>
            </w:r>
            <w:r w:rsidR="007F497A" w:rsidRPr="00383A03">
              <w:rPr>
                <w:rStyle w:val="Hyperlink"/>
                <w:noProof/>
              </w:rPr>
              <w:t>Giao dị</w:t>
            </w:r>
            <w:r w:rsidR="007F497A">
              <w:rPr>
                <w:rStyle w:val="Hyperlink"/>
                <w:noProof/>
              </w:rPr>
              <w:t>ch</w:t>
            </w:r>
            <w:r w:rsidR="007F497A">
              <w:rPr>
                <w:noProof/>
                <w:webHidden/>
              </w:rPr>
              <w:tab/>
            </w:r>
            <w:r w:rsidR="007F497A">
              <w:rPr>
                <w:noProof/>
                <w:webHidden/>
              </w:rPr>
              <w:fldChar w:fldCharType="begin"/>
            </w:r>
            <w:r w:rsidR="007F497A">
              <w:rPr>
                <w:noProof/>
                <w:webHidden/>
              </w:rPr>
              <w:instrText xml:space="preserve"> PAGEREF _Toc183024232 \h </w:instrText>
            </w:r>
            <w:r w:rsidR="007F497A">
              <w:rPr>
                <w:noProof/>
                <w:webHidden/>
              </w:rPr>
            </w:r>
            <w:r w:rsidR="007F497A">
              <w:rPr>
                <w:noProof/>
                <w:webHidden/>
              </w:rPr>
              <w:fldChar w:fldCharType="separate"/>
            </w:r>
            <w:r w:rsidR="007F497A">
              <w:rPr>
                <w:noProof/>
                <w:webHidden/>
              </w:rPr>
              <w:t>18</w:t>
            </w:r>
            <w:r w:rsidR="007F497A">
              <w:rPr>
                <w:noProof/>
                <w:webHidden/>
              </w:rPr>
              <w:fldChar w:fldCharType="end"/>
            </w:r>
          </w:hyperlink>
        </w:p>
        <w:p w14:paraId="5947A684" w14:textId="75106F41"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33" w:history="1">
            <w:r w:rsidR="007F497A" w:rsidRPr="00383A03">
              <w:rPr>
                <w:rStyle w:val="Hyperlink"/>
                <w:noProof/>
                <w:lang w:val="en-US"/>
              </w:rPr>
              <w:t>1.3.6.</w:t>
            </w:r>
            <w:r w:rsidR="007F497A">
              <w:rPr>
                <w:rFonts w:asciiTheme="minorHAnsi" w:eastAsiaTheme="minorEastAsia" w:hAnsiTheme="minorHAnsi"/>
                <w:noProof/>
                <w:sz w:val="22"/>
                <w:lang w:val="en-US" w:eastAsia="ja-JP"/>
              </w:rPr>
              <w:tab/>
            </w:r>
            <w:r w:rsidR="007F497A" w:rsidRPr="00383A03">
              <w:rPr>
                <w:rStyle w:val="Hyperlink"/>
                <w:noProof/>
                <w:lang w:val="en-US"/>
              </w:rPr>
              <w:t>Cơ chế đồng thuậ</w:t>
            </w:r>
            <w:r w:rsidR="007F497A">
              <w:rPr>
                <w:rStyle w:val="Hyperlink"/>
                <w:noProof/>
                <w:lang w:val="en-US"/>
              </w:rPr>
              <w:t>n</w:t>
            </w:r>
            <w:r w:rsidR="007F497A">
              <w:rPr>
                <w:noProof/>
                <w:webHidden/>
              </w:rPr>
              <w:tab/>
            </w:r>
            <w:r w:rsidR="007F497A">
              <w:rPr>
                <w:noProof/>
                <w:webHidden/>
              </w:rPr>
              <w:fldChar w:fldCharType="begin"/>
            </w:r>
            <w:r w:rsidR="007F497A">
              <w:rPr>
                <w:noProof/>
                <w:webHidden/>
              </w:rPr>
              <w:instrText xml:space="preserve"> PAGEREF _Toc183024233 \h </w:instrText>
            </w:r>
            <w:r w:rsidR="007F497A">
              <w:rPr>
                <w:noProof/>
                <w:webHidden/>
              </w:rPr>
            </w:r>
            <w:r w:rsidR="007F497A">
              <w:rPr>
                <w:noProof/>
                <w:webHidden/>
              </w:rPr>
              <w:fldChar w:fldCharType="separate"/>
            </w:r>
            <w:r w:rsidR="007F497A">
              <w:rPr>
                <w:noProof/>
                <w:webHidden/>
              </w:rPr>
              <w:t>18</w:t>
            </w:r>
            <w:r w:rsidR="007F497A">
              <w:rPr>
                <w:noProof/>
                <w:webHidden/>
              </w:rPr>
              <w:fldChar w:fldCharType="end"/>
            </w:r>
          </w:hyperlink>
        </w:p>
        <w:p w14:paraId="2CCBF603" w14:textId="7F5AE494" w:rsidR="007F497A" w:rsidRDefault="00677F22" w:rsidP="007F497A">
          <w:pPr>
            <w:pStyle w:val="TOC2"/>
            <w:tabs>
              <w:tab w:val="right" w:leader="dot" w:pos="9072"/>
            </w:tabs>
            <w:rPr>
              <w:rFonts w:asciiTheme="minorHAnsi" w:eastAsiaTheme="minorEastAsia" w:hAnsiTheme="minorHAnsi"/>
              <w:noProof/>
              <w:sz w:val="22"/>
              <w:lang w:val="en-US" w:eastAsia="ja-JP"/>
            </w:rPr>
          </w:pPr>
          <w:hyperlink w:anchor="_Toc183024234" w:history="1">
            <w:r w:rsidR="007F497A" w:rsidRPr="00383A03">
              <w:rPr>
                <w:rStyle w:val="Hyperlink"/>
                <w:noProof/>
                <w:lang w:val="vi-VN"/>
              </w:rPr>
              <w:t>1.4.</w:t>
            </w:r>
            <w:r w:rsidR="007F497A">
              <w:rPr>
                <w:rFonts w:asciiTheme="minorHAnsi" w:eastAsiaTheme="minorEastAsia" w:hAnsiTheme="minorHAnsi"/>
                <w:noProof/>
                <w:sz w:val="22"/>
                <w:lang w:val="en-US" w:eastAsia="ja-JP"/>
              </w:rPr>
              <w:tab/>
            </w:r>
            <w:r w:rsidR="007F497A" w:rsidRPr="00383A03">
              <w:rPr>
                <w:rStyle w:val="Hyperlink"/>
                <w:noProof/>
                <w:lang w:val="vi-VN"/>
              </w:rPr>
              <w:t>Một số mô hình đồng thuận phổ biến.</w:t>
            </w:r>
            <w:r w:rsidR="007F497A">
              <w:rPr>
                <w:noProof/>
                <w:webHidden/>
              </w:rPr>
              <w:tab/>
            </w:r>
            <w:r w:rsidR="007F497A">
              <w:rPr>
                <w:noProof/>
                <w:webHidden/>
              </w:rPr>
              <w:fldChar w:fldCharType="begin"/>
            </w:r>
            <w:r w:rsidR="007F497A">
              <w:rPr>
                <w:noProof/>
                <w:webHidden/>
              </w:rPr>
              <w:instrText xml:space="preserve"> PAGEREF _Toc183024234 \h </w:instrText>
            </w:r>
            <w:r w:rsidR="007F497A">
              <w:rPr>
                <w:noProof/>
                <w:webHidden/>
              </w:rPr>
            </w:r>
            <w:r w:rsidR="007F497A">
              <w:rPr>
                <w:noProof/>
                <w:webHidden/>
              </w:rPr>
              <w:fldChar w:fldCharType="separate"/>
            </w:r>
            <w:r w:rsidR="007F497A">
              <w:rPr>
                <w:noProof/>
                <w:webHidden/>
              </w:rPr>
              <w:t>18</w:t>
            </w:r>
            <w:r w:rsidR="007F497A">
              <w:rPr>
                <w:noProof/>
                <w:webHidden/>
              </w:rPr>
              <w:fldChar w:fldCharType="end"/>
            </w:r>
          </w:hyperlink>
        </w:p>
        <w:p w14:paraId="27A9A5B0" w14:textId="237ED972"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35" w:history="1">
            <w:r w:rsidR="007F497A" w:rsidRPr="00383A03">
              <w:rPr>
                <w:rStyle w:val="Hyperlink"/>
                <w:noProof/>
                <w:lang w:val="en-US"/>
              </w:rPr>
              <w:t>1.4.1.</w:t>
            </w:r>
            <w:r w:rsidR="007F497A">
              <w:rPr>
                <w:rFonts w:asciiTheme="minorHAnsi" w:eastAsiaTheme="minorEastAsia" w:hAnsiTheme="minorHAnsi"/>
                <w:noProof/>
                <w:sz w:val="22"/>
                <w:lang w:val="en-US" w:eastAsia="ja-JP"/>
              </w:rPr>
              <w:tab/>
            </w:r>
            <w:r w:rsidR="007F497A" w:rsidRPr="00383A03">
              <w:rPr>
                <w:rStyle w:val="Hyperlink"/>
                <w:noProof/>
              </w:rPr>
              <w:t>Mô hình đồng thuận Bằng chứng công việ</w:t>
            </w:r>
            <w:r w:rsidR="007F497A">
              <w:rPr>
                <w:rStyle w:val="Hyperlink"/>
                <w:noProof/>
              </w:rPr>
              <w:t>c</w:t>
            </w:r>
            <w:r w:rsidR="007F497A">
              <w:rPr>
                <w:noProof/>
                <w:webHidden/>
              </w:rPr>
              <w:tab/>
            </w:r>
            <w:r w:rsidR="007F497A">
              <w:rPr>
                <w:noProof/>
                <w:webHidden/>
              </w:rPr>
              <w:fldChar w:fldCharType="begin"/>
            </w:r>
            <w:r w:rsidR="007F497A">
              <w:rPr>
                <w:noProof/>
                <w:webHidden/>
              </w:rPr>
              <w:instrText xml:space="preserve"> PAGEREF _Toc183024235 \h </w:instrText>
            </w:r>
            <w:r w:rsidR="007F497A">
              <w:rPr>
                <w:noProof/>
                <w:webHidden/>
              </w:rPr>
            </w:r>
            <w:r w:rsidR="007F497A">
              <w:rPr>
                <w:noProof/>
                <w:webHidden/>
              </w:rPr>
              <w:fldChar w:fldCharType="separate"/>
            </w:r>
            <w:r w:rsidR="007F497A">
              <w:rPr>
                <w:noProof/>
                <w:webHidden/>
              </w:rPr>
              <w:t>18</w:t>
            </w:r>
            <w:r w:rsidR="007F497A">
              <w:rPr>
                <w:noProof/>
                <w:webHidden/>
              </w:rPr>
              <w:fldChar w:fldCharType="end"/>
            </w:r>
          </w:hyperlink>
        </w:p>
        <w:p w14:paraId="32460730" w14:textId="481F38CC"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36" w:history="1">
            <w:r w:rsidR="007F497A" w:rsidRPr="00383A03">
              <w:rPr>
                <w:rStyle w:val="Hyperlink"/>
                <w:noProof/>
              </w:rPr>
              <w:t>1.4.2.</w:t>
            </w:r>
            <w:r w:rsidR="007F497A">
              <w:rPr>
                <w:rFonts w:asciiTheme="minorHAnsi" w:eastAsiaTheme="minorEastAsia" w:hAnsiTheme="minorHAnsi"/>
                <w:noProof/>
                <w:sz w:val="22"/>
                <w:lang w:val="en-US" w:eastAsia="ja-JP"/>
              </w:rPr>
              <w:tab/>
            </w:r>
            <w:r w:rsidR="007F497A" w:rsidRPr="00383A03">
              <w:rPr>
                <w:rStyle w:val="Hyperlink"/>
                <w:noProof/>
              </w:rPr>
              <w:t>Mô hình đồng thuận Bằng chứng cổ phầ</w:t>
            </w:r>
            <w:r w:rsidR="007F497A">
              <w:rPr>
                <w:rStyle w:val="Hyperlink"/>
                <w:noProof/>
              </w:rPr>
              <w:t>n</w:t>
            </w:r>
            <w:r w:rsidR="007F497A">
              <w:rPr>
                <w:noProof/>
                <w:webHidden/>
              </w:rPr>
              <w:tab/>
            </w:r>
            <w:r w:rsidR="007F497A">
              <w:rPr>
                <w:noProof/>
                <w:webHidden/>
              </w:rPr>
              <w:fldChar w:fldCharType="begin"/>
            </w:r>
            <w:r w:rsidR="007F497A">
              <w:rPr>
                <w:noProof/>
                <w:webHidden/>
              </w:rPr>
              <w:instrText xml:space="preserve"> PAGEREF _Toc183024236 \h </w:instrText>
            </w:r>
            <w:r w:rsidR="007F497A">
              <w:rPr>
                <w:noProof/>
                <w:webHidden/>
              </w:rPr>
            </w:r>
            <w:r w:rsidR="007F497A">
              <w:rPr>
                <w:noProof/>
                <w:webHidden/>
              </w:rPr>
              <w:fldChar w:fldCharType="separate"/>
            </w:r>
            <w:r w:rsidR="007F497A">
              <w:rPr>
                <w:noProof/>
                <w:webHidden/>
              </w:rPr>
              <w:t>20</w:t>
            </w:r>
            <w:r w:rsidR="007F497A">
              <w:rPr>
                <w:noProof/>
                <w:webHidden/>
              </w:rPr>
              <w:fldChar w:fldCharType="end"/>
            </w:r>
          </w:hyperlink>
        </w:p>
        <w:p w14:paraId="438E8365" w14:textId="213C88CC"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37" w:history="1">
            <w:r w:rsidR="007F497A" w:rsidRPr="00383A03">
              <w:rPr>
                <w:rStyle w:val="Hyperlink"/>
                <w:noProof/>
              </w:rPr>
              <w:t>1.4.3.</w:t>
            </w:r>
            <w:r w:rsidR="007F497A">
              <w:rPr>
                <w:rFonts w:asciiTheme="minorHAnsi" w:eastAsiaTheme="minorEastAsia" w:hAnsiTheme="minorHAnsi"/>
                <w:noProof/>
                <w:sz w:val="22"/>
                <w:lang w:val="en-US" w:eastAsia="ja-JP"/>
              </w:rPr>
              <w:tab/>
            </w:r>
            <w:r w:rsidR="007F497A" w:rsidRPr="00383A03">
              <w:rPr>
                <w:rStyle w:val="Hyperlink"/>
                <w:noProof/>
              </w:rPr>
              <w:t>Mô hình đồng thuận Round Robin</w:t>
            </w:r>
            <w:r w:rsidR="007F497A">
              <w:rPr>
                <w:noProof/>
                <w:webHidden/>
              </w:rPr>
              <w:tab/>
            </w:r>
            <w:r w:rsidR="007F497A">
              <w:rPr>
                <w:noProof/>
                <w:webHidden/>
              </w:rPr>
              <w:fldChar w:fldCharType="begin"/>
            </w:r>
            <w:r w:rsidR="007F497A">
              <w:rPr>
                <w:noProof/>
                <w:webHidden/>
              </w:rPr>
              <w:instrText xml:space="preserve"> PAGEREF _Toc183024237 \h </w:instrText>
            </w:r>
            <w:r w:rsidR="007F497A">
              <w:rPr>
                <w:noProof/>
                <w:webHidden/>
              </w:rPr>
            </w:r>
            <w:r w:rsidR="007F497A">
              <w:rPr>
                <w:noProof/>
                <w:webHidden/>
              </w:rPr>
              <w:fldChar w:fldCharType="separate"/>
            </w:r>
            <w:r w:rsidR="007F497A">
              <w:rPr>
                <w:noProof/>
                <w:webHidden/>
              </w:rPr>
              <w:t>21</w:t>
            </w:r>
            <w:r w:rsidR="007F497A">
              <w:rPr>
                <w:noProof/>
                <w:webHidden/>
              </w:rPr>
              <w:fldChar w:fldCharType="end"/>
            </w:r>
          </w:hyperlink>
        </w:p>
        <w:p w14:paraId="4D53940E" w14:textId="422C5E1C"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38" w:history="1">
            <w:r w:rsidR="007F497A" w:rsidRPr="00383A03">
              <w:rPr>
                <w:rStyle w:val="Hyperlink"/>
                <w:noProof/>
              </w:rPr>
              <w:t>1.4.4.</w:t>
            </w:r>
            <w:r w:rsidR="007F497A">
              <w:rPr>
                <w:rFonts w:asciiTheme="minorHAnsi" w:eastAsiaTheme="minorEastAsia" w:hAnsiTheme="minorHAnsi"/>
                <w:noProof/>
                <w:sz w:val="22"/>
                <w:lang w:val="en-US" w:eastAsia="ja-JP"/>
              </w:rPr>
              <w:tab/>
            </w:r>
            <w:r w:rsidR="007F497A" w:rsidRPr="00383A03">
              <w:rPr>
                <w:rStyle w:val="Hyperlink"/>
                <w:noProof/>
              </w:rPr>
              <w:t>Mô hình đồng thuậ</w:t>
            </w:r>
            <w:r w:rsidR="007F497A">
              <w:rPr>
                <w:rStyle w:val="Hyperlink"/>
                <w:noProof/>
              </w:rPr>
              <w:t>n Proof of Authority</w:t>
            </w:r>
            <w:r w:rsidR="007F497A">
              <w:rPr>
                <w:noProof/>
                <w:webHidden/>
              </w:rPr>
              <w:tab/>
            </w:r>
            <w:r w:rsidR="007F497A">
              <w:rPr>
                <w:noProof/>
                <w:webHidden/>
              </w:rPr>
              <w:fldChar w:fldCharType="begin"/>
            </w:r>
            <w:r w:rsidR="007F497A">
              <w:rPr>
                <w:noProof/>
                <w:webHidden/>
              </w:rPr>
              <w:instrText xml:space="preserve"> PAGEREF _Toc183024238 \h </w:instrText>
            </w:r>
            <w:r w:rsidR="007F497A">
              <w:rPr>
                <w:noProof/>
                <w:webHidden/>
              </w:rPr>
            </w:r>
            <w:r w:rsidR="007F497A">
              <w:rPr>
                <w:noProof/>
                <w:webHidden/>
              </w:rPr>
              <w:fldChar w:fldCharType="separate"/>
            </w:r>
            <w:r w:rsidR="007F497A">
              <w:rPr>
                <w:noProof/>
                <w:webHidden/>
              </w:rPr>
              <w:t>22</w:t>
            </w:r>
            <w:r w:rsidR="007F497A">
              <w:rPr>
                <w:noProof/>
                <w:webHidden/>
              </w:rPr>
              <w:fldChar w:fldCharType="end"/>
            </w:r>
          </w:hyperlink>
        </w:p>
        <w:p w14:paraId="1A63B92D" w14:textId="188E4C87" w:rsidR="007F497A" w:rsidRDefault="00677F22" w:rsidP="007F497A">
          <w:pPr>
            <w:pStyle w:val="TOC2"/>
            <w:tabs>
              <w:tab w:val="right" w:leader="dot" w:pos="9072"/>
            </w:tabs>
            <w:rPr>
              <w:rFonts w:asciiTheme="minorHAnsi" w:eastAsiaTheme="minorEastAsia" w:hAnsiTheme="minorHAnsi"/>
              <w:noProof/>
              <w:sz w:val="22"/>
              <w:lang w:val="en-US" w:eastAsia="ja-JP"/>
            </w:rPr>
          </w:pPr>
          <w:hyperlink w:anchor="_Toc183024239" w:history="1">
            <w:r w:rsidR="007F497A" w:rsidRPr="00383A03">
              <w:rPr>
                <w:rStyle w:val="Hyperlink"/>
                <w:noProof/>
              </w:rPr>
              <w:t>1.5.</w:t>
            </w:r>
            <w:r w:rsidR="007F497A">
              <w:rPr>
                <w:rFonts w:asciiTheme="minorHAnsi" w:eastAsiaTheme="minorEastAsia" w:hAnsiTheme="minorHAnsi"/>
                <w:noProof/>
                <w:sz w:val="22"/>
                <w:lang w:val="en-US" w:eastAsia="ja-JP"/>
              </w:rPr>
              <w:tab/>
            </w:r>
            <w:r w:rsidR="007F497A" w:rsidRPr="00383A03">
              <w:rPr>
                <w:rStyle w:val="Hyperlink"/>
                <w:noProof/>
              </w:rPr>
              <w:t>Nguyên lý hoạt động</w:t>
            </w:r>
            <w:r w:rsidR="007F497A" w:rsidRPr="00383A03">
              <w:rPr>
                <w:rStyle w:val="Hyperlink"/>
                <w:noProof/>
                <w:lang w:val="vi-VN"/>
              </w:rPr>
              <w:t xml:space="preserve"> của Blockchain</w:t>
            </w:r>
            <w:r w:rsidR="007F497A">
              <w:rPr>
                <w:noProof/>
                <w:webHidden/>
              </w:rPr>
              <w:tab/>
            </w:r>
            <w:r w:rsidR="007F497A">
              <w:rPr>
                <w:noProof/>
                <w:webHidden/>
              </w:rPr>
              <w:fldChar w:fldCharType="begin"/>
            </w:r>
            <w:r w:rsidR="007F497A">
              <w:rPr>
                <w:noProof/>
                <w:webHidden/>
              </w:rPr>
              <w:instrText xml:space="preserve"> PAGEREF _Toc183024239 \h </w:instrText>
            </w:r>
            <w:r w:rsidR="007F497A">
              <w:rPr>
                <w:noProof/>
                <w:webHidden/>
              </w:rPr>
            </w:r>
            <w:r w:rsidR="007F497A">
              <w:rPr>
                <w:noProof/>
                <w:webHidden/>
              </w:rPr>
              <w:fldChar w:fldCharType="separate"/>
            </w:r>
            <w:r w:rsidR="007F497A">
              <w:rPr>
                <w:noProof/>
                <w:webHidden/>
              </w:rPr>
              <w:t>22</w:t>
            </w:r>
            <w:r w:rsidR="007F497A">
              <w:rPr>
                <w:noProof/>
                <w:webHidden/>
              </w:rPr>
              <w:fldChar w:fldCharType="end"/>
            </w:r>
          </w:hyperlink>
        </w:p>
        <w:p w14:paraId="7EC3AFE3" w14:textId="66DB97C2"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40" w:history="1">
            <w:r w:rsidR="007F497A" w:rsidRPr="00383A03">
              <w:rPr>
                <w:rStyle w:val="Hyperlink"/>
                <w:noProof/>
              </w:rPr>
              <w:t>1.5.1.</w:t>
            </w:r>
            <w:r w:rsidR="007F497A">
              <w:rPr>
                <w:rFonts w:asciiTheme="minorHAnsi" w:eastAsiaTheme="minorEastAsia" w:hAnsiTheme="minorHAnsi"/>
                <w:noProof/>
                <w:sz w:val="22"/>
                <w:lang w:val="en-US" w:eastAsia="ja-JP"/>
              </w:rPr>
              <w:tab/>
            </w:r>
            <w:r w:rsidR="007F497A" w:rsidRPr="00383A03">
              <w:rPr>
                <w:rStyle w:val="Hyperlink"/>
                <w:noProof/>
              </w:rPr>
              <w:t>Nguyên lý mã hoá</w:t>
            </w:r>
            <w:r w:rsidR="007F497A">
              <w:rPr>
                <w:noProof/>
                <w:webHidden/>
              </w:rPr>
              <w:tab/>
            </w:r>
            <w:r w:rsidR="007F497A">
              <w:rPr>
                <w:noProof/>
                <w:webHidden/>
              </w:rPr>
              <w:fldChar w:fldCharType="begin"/>
            </w:r>
            <w:r w:rsidR="007F497A">
              <w:rPr>
                <w:noProof/>
                <w:webHidden/>
              </w:rPr>
              <w:instrText xml:space="preserve"> PAGEREF _Toc183024240 \h </w:instrText>
            </w:r>
            <w:r w:rsidR="007F497A">
              <w:rPr>
                <w:noProof/>
                <w:webHidden/>
              </w:rPr>
            </w:r>
            <w:r w:rsidR="007F497A">
              <w:rPr>
                <w:noProof/>
                <w:webHidden/>
              </w:rPr>
              <w:fldChar w:fldCharType="separate"/>
            </w:r>
            <w:r w:rsidR="007F497A">
              <w:rPr>
                <w:noProof/>
                <w:webHidden/>
              </w:rPr>
              <w:t>22</w:t>
            </w:r>
            <w:r w:rsidR="007F497A">
              <w:rPr>
                <w:noProof/>
                <w:webHidden/>
              </w:rPr>
              <w:fldChar w:fldCharType="end"/>
            </w:r>
          </w:hyperlink>
        </w:p>
        <w:p w14:paraId="343F8EAD" w14:textId="40C77E6C"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41" w:history="1">
            <w:r w:rsidR="007F497A" w:rsidRPr="00383A03">
              <w:rPr>
                <w:rStyle w:val="Hyperlink"/>
                <w:noProof/>
              </w:rPr>
              <w:t>1.5.2.</w:t>
            </w:r>
            <w:r w:rsidR="007F497A">
              <w:rPr>
                <w:rFonts w:asciiTheme="minorHAnsi" w:eastAsiaTheme="minorEastAsia" w:hAnsiTheme="minorHAnsi"/>
                <w:noProof/>
                <w:sz w:val="22"/>
                <w:lang w:val="en-US" w:eastAsia="ja-JP"/>
              </w:rPr>
              <w:tab/>
            </w:r>
            <w:r w:rsidR="007F497A" w:rsidRPr="00383A03">
              <w:rPr>
                <w:rStyle w:val="Hyperlink"/>
                <w:noProof/>
              </w:rPr>
              <w:t>Quy tắc cuốn sổ cái</w:t>
            </w:r>
            <w:r w:rsidR="007F497A">
              <w:rPr>
                <w:noProof/>
                <w:webHidden/>
              </w:rPr>
              <w:tab/>
            </w:r>
            <w:r w:rsidR="007F497A">
              <w:rPr>
                <w:noProof/>
                <w:webHidden/>
              </w:rPr>
              <w:fldChar w:fldCharType="begin"/>
            </w:r>
            <w:r w:rsidR="007F497A">
              <w:rPr>
                <w:noProof/>
                <w:webHidden/>
              </w:rPr>
              <w:instrText xml:space="preserve"> PAGEREF _Toc183024241 \h </w:instrText>
            </w:r>
            <w:r w:rsidR="007F497A">
              <w:rPr>
                <w:noProof/>
                <w:webHidden/>
              </w:rPr>
            </w:r>
            <w:r w:rsidR="007F497A">
              <w:rPr>
                <w:noProof/>
                <w:webHidden/>
              </w:rPr>
              <w:fldChar w:fldCharType="separate"/>
            </w:r>
            <w:r w:rsidR="007F497A">
              <w:rPr>
                <w:noProof/>
                <w:webHidden/>
              </w:rPr>
              <w:t>24</w:t>
            </w:r>
            <w:r w:rsidR="007F497A">
              <w:rPr>
                <w:noProof/>
                <w:webHidden/>
              </w:rPr>
              <w:fldChar w:fldCharType="end"/>
            </w:r>
          </w:hyperlink>
        </w:p>
        <w:p w14:paraId="05515C64" w14:textId="2FDA8397"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42" w:history="1">
            <w:r w:rsidR="007F497A" w:rsidRPr="00383A03">
              <w:rPr>
                <w:rStyle w:val="Hyperlink"/>
                <w:noProof/>
              </w:rPr>
              <w:t>1.5.3.</w:t>
            </w:r>
            <w:r w:rsidR="007F497A">
              <w:rPr>
                <w:rFonts w:asciiTheme="minorHAnsi" w:eastAsiaTheme="minorEastAsia" w:hAnsiTheme="minorHAnsi"/>
                <w:noProof/>
                <w:sz w:val="22"/>
                <w:lang w:val="en-US" w:eastAsia="ja-JP"/>
              </w:rPr>
              <w:tab/>
            </w:r>
            <w:r w:rsidR="007F497A" w:rsidRPr="00383A03">
              <w:rPr>
                <w:rStyle w:val="Hyperlink"/>
                <w:noProof/>
              </w:rPr>
              <w:t>Nguyên lý tạo khối</w:t>
            </w:r>
            <w:r w:rsidR="007F497A">
              <w:rPr>
                <w:noProof/>
                <w:webHidden/>
              </w:rPr>
              <w:tab/>
            </w:r>
            <w:r w:rsidR="007F497A">
              <w:rPr>
                <w:noProof/>
                <w:webHidden/>
              </w:rPr>
              <w:fldChar w:fldCharType="begin"/>
            </w:r>
            <w:r w:rsidR="007F497A">
              <w:rPr>
                <w:noProof/>
                <w:webHidden/>
              </w:rPr>
              <w:instrText xml:space="preserve"> PAGEREF _Toc183024242 \h </w:instrText>
            </w:r>
            <w:r w:rsidR="007F497A">
              <w:rPr>
                <w:noProof/>
                <w:webHidden/>
              </w:rPr>
            </w:r>
            <w:r w:rsidR="007F497A">
              <w:rPr>
                <w:noProof/>
                <w:webHidden/>
              </w:rPr>
              <w:fldChar w:fldCharType="separate"/>
            </w:r>
            <w:r w:rsidR="007F497A">
              <w:rPr>
                <w:noProof/>
                <w:webHidden/>
              </w:rPr>
              <w:t>25</w:t>
            </w:r>
            <w:r w:rsidR="007F497A">
              <w:rPr>
                <w:noProof/>
                <w:webHidden/>
              </w:rPr>
              <w:fldChar w:fldCharType="end"/>
            </w:r>
          </w:hyperlink>
        </w:p>
        <w:p w14:paraId="1D521E21" w14:textId="4C572957"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43" w:history="1">
            <w:r w:rsidR="007F497A" w:rsidRPr="00383A03">
              <w:rPr>
                <w:rStyle w:val="Hyperlink"/>
                <w:noProof/>
              </w:rPr>
              <w:t>1.5.4.</w:t>
            </w:r>
            <w:r w:rsidR="007F497A">
              <w:rPr>
                <w:rFonts w:asciiTheme="minorHAnsi" w:eastAsiaTheme="minorEastAsia" w:hAnsiTheme="minorHAnsi"/>
                <w:noProof/>
                <w:sz w:val="22"/>
                <w:lang w:val="en-US" w:eastAsia="ja-JP"/>
              </w:rPr>
              <w:tab/>
            </w:r>
            <w:r w:rsidR="007F497A" w:rsidRPr="00383A03">
              <w:rPr>
                <w:rStyle w:val="Hyperlink"/>
                <w:noProof/>
              </w:rPr>
              <w:t>Thuật toán bảo mật Blockchain</w:t>
            </w:r>
            <w:r w:rsidR="007F497A">
              <w:rPr>
                <w:noProof/>
                <w:webHidden/>
              </w:rPr>
              <w:tab/>
            </w:r>
            <w:r w:rsidR="007F497A">
              <w:rPr>
                <w:noProof/>
                <w:webHidden/>
              </w:rPr>
              <w:fldChar w:fldCharType="begin"/>
            </w:r>
            <w:r w:rsidR="007F497A">
              <w:rPr>
                <w:noProof/>
                <w:webHidden/>
              </w:rPr>
              <w:instrText xml:space="preserve"> PAGEREF _Toc183024243 \h </w:instrText>
            </w:r>
            <w:r w:rsidR="007F497A">
              <w:rPr>
                <w:noProof/>
                <w:webHidden/>
              </w:rPr>
            </w:r>
            <w:r w:rsidR="007F497A">
              <w:rPr>
                <w:noProof/>
                <w:webHidden/>
              </w:rPr>
              <w:fldChar w:fldCharType="separate"/>
            </w:r>
            <w:r w:rsidR="007F497A">
              <w:rPr>
                <w:noProof/>
                <w:webHidden/>
              </w:rPr>
              <w:t>25</w:t>
            </w:r>
            <w:r w:rsidR="007F497A">
              <w:rPr>
                <w:noProof/>
                <w:webHidden/>
              </w:rPr>
              <w:fldChar w:fldCharType="end"/>
            </w:r>
          </w:hyperlink>
        </w:p>
        <w:p w14:paraId="725A9B7F" w14:textId="359D70CC" w:rsidR="007F497A" w:rsidRDefault="00677F22" w:rsidP="007F497A">
          <w:pPr>
            <w:pStyle w:val="TOC2"/>
            <w:tabs>
              <w:tab w:val="right" w:leader="dot" w:pos="9072"/>
            </w:tabs>
            <w:rPr>
              <w:rFonts w:asciiTheme="minorHAnsi" w:eastAsiaTheme="minorEastAsia" w:hAnsiTheme="minorHAnsi"/>
              <w:noProof/>
              <w:sz w:val="22"/>
              <w:lang w:val="en-US" w:eastAsia="ja-JP"/>
            </w:rPr>
          </w:pPr>
          <w:hyperlink w:anchor="_Toc183024244" w:history="1">
            <w:r w:rsidR="007F497A" w:rsidRPr="00383A03">
              <w:rPr>
                <w:rStyle w:val="Hyperlink"/>
                <w:noProof/>
              </w:rPr>
              <w:t>1.6.</w:t>
            </w:r>
            <w:r w:rsidR="007F497A">
              <w:rPr>
                <w:rFonts w:asciiTheme="minorHAnsi" w:eastAsiaTheme="minorEastAsia" w:hAnsiTheme="minorHAnsi"/>
                <w:noProof/>
                <w:sz w:val="22"/>
                <w:lang w:val="en-US" w:eastAsia="ja-JP"/>
              </w:rPr>
              <w:tab/>
            </w:r>
            <w:r w:rsidR="007F497A" w:rsidRPr="00383A03">
              <w:rPr>
                <w:rStyle w:val="Hyperlink"/>
                <w:noProof/>
              </w:rPr>
              <w:t>Đặc điểm nổi bật</w:t>
            </w:r>
            <w:r w:rsidR="007F497A" w:rsidRPr="00383A03">
              <w:rPr>
                <w:rStyle w:val="Hyperlink"/>
                <w:noProof/>
                <w:lang w:val="vi-VN"/>
              </w:rPr>
              <w:t xml:space="preserve"> của Blockchain</w:t>
            </w:r>
            <w:r w:rsidR="007F497A">
              <w:rPr>
                <w:noProof/>
                <w:webHidden/>
              </w:rPr>
              <w:tab/>
            </w:r>
            <w:r w:rsidR="007F497A">
              <w:rPr>
                <w:noProof/>
                <w:webHidden/>
              </w:rPr>
              <w:fldChar w:fldCharType="begin"/>
            </w:r>
            <w:r w:rsidR="007F497A">
              <w:rPr>
                <w:noProof/>
                <w:webHidden/>
              </w:rPr>
              <w:instrText xml:space="preserve"> PAGEREF _Toc183024244 \h </w:instrText>
            </w:r>
            <w:r w:rsidR="007F497A">
              <w:rPr>
                <w:noProof/>
                <w:webHidden/>
              </w:rPr>
            </w:r>
            <w:r w:rsidR="007F497A">
              <w:rPr>
                <w:noProof/>
                <w:webHidden/>
              </w:rPr>
              <w:fldChar w:fldCharType="separate"/>
            </w:r>
            <w:r w:rsidR="007F497A">
              <w:rPr>
                <w:noProof/>
                <w:webHidden/>
              </w:rPr>
              <w:t>26</w:t>
            </w:r>
            <w:r w:rsidR="007F497A">
              <w:rPr>
                <w:noProof/>
                <w:webHidden/>
              </w:rPr>
              <w:fldChar w:fldCharType="end"/>
            </w:r>
          </w:hyperlink>
        </w:p>
        <w:p w14:paraId="190C4A3B" w14:textId="067B5728"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45" w:history="1">
            <w:r w:rsidR="007F497A" w:rsidRPr="00383A03">
              <w:rPr>
                <w:rStyle w:val="Hyperlink"/>
                <w:noProof/>
              </w:rPr>
              <w:t>1.6.1.</w:t>
            </w:r>
            <w:r w:rsidR="007F497A">
              <w:rPr>
                <w:rFonts w:asciiTheme="minorHAnsi" w:eastAsiaTheme="minorEastAsia" w:hAnsiTheme="minorHAnsi"/>
                <w:noProof/>
                <w:sz w:val="22"/>
                <w:lang w:val="en-US" w:eastAsia="ja-JP"/>
              </w:rPr>
              <w:tab/>
            </w:r>
            <w:r w:rsidR="007F497A" w:rsidRPr="00383A03">
              <w:rPr>
                <w:rStyle w:val="Hyperlink"/>
                <w:noProof/>
              </w:rPr>
              <w:t>Tính bất biến</w:t>
            </w:r>
            <w:r w:rsidR="007F497A">
              <w:rPr>
                <w:noProof/>
                <w:webHidden/>
              </w:rPr>
              <w:tab/>
            </w:r>
            <w:r w:rsidR="007F497A">
              <w:rPr>
                <w:noProof/>
                <w:webHidden/>
              </w:rPr>
              <w:fldChar w:fldCharType="begin"/>
            </w:r>
            <w:r w:rsidR="007F497A">
              <w:rPr>
                <w:noProof/>
                <w:webHidden/>
              </w:rPr>
              <w:instrText xml:space="preserve"> PAGEREF _Toc183024245 \h </w:instrText>
            </w:r>
            <w:r w:rsidR="007F497A">
              <w:rPr>
                <w:noProof/>
                <w:webHidden/>
              </w:rPr>
            </w:r>
            <w:r w:rsidR="007F497A">
              <w:rPr>
                <w:noProof/>
                <w:webHidden/>
              </w:rPr>
              <w:fldChar w:fldCharType="separate"/>
            </w:r>
            <w:r w:rsidR="007F497A">
              <w:rPr>
                <w:noProof/>
                <w:webHidden/>
              </w:rPr>
              <w:t>26</w:t>
            </w:r>
            <w:r w:rsidR="007F497A">
              <w:rPr>
                <w:noProof/>
                <w:webHidden/>
              </w:rPr>
              <w:fldChar w:fldCharType="end"/>
            </w:r>
          </w:hyperlink>
        </w:p>
        <w:p w14:paraId="07886CEA" w14:textId="3AE7455B"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46" w:history="1">
            <w:r w:rsidR="007F497A" w:rsidRPr="00383A03">
              <w:rPr>
                <w:rStyle w:val="Hyperlink"/>
                <w:noProof/>
              </w:rPr>
              <w:t>1.6.2.</w:t>
            </w:r>
            <w:r w:rsidR="007F497A">
              <w:rPr>
                <w:rFonts w:asciiTheme="minorHAnsi" w:eastAsiaTheme="minorEastAsia" w:hAnsiTheme="minorHAnsi"/>
                <w:noProof/>
                <w:sz w:val="22"/>
                <w:lang w:val="en-US" w:eastAsia="ja-JP"/>
              </w:rPr>
              <w:tab/>
            </w:r>
            <w:r w:rsidR="007F497A" w:rsidRPr="00383A03">
              <w:rPr>
                <w:rStyle w:val="Hyperlink"/>
                <w:noProof/>
              </w:rPr>
              <w:t xml:space="preserve">Tính phân </w:t>
            </w:r>
            <w:r w:rsidR="007F497A" w:rsidRPr="00383A03">
              <w:rPr>
                <w:rStyle w:val="Hyperlink"/>
                <w:noProof/>
                <w:lang w:val="vi-VN"/>
              </w:rPr>
              <w:t>tán</w:t>
            </w:r>
            <w:r w:rsidR="007F497A">
              <w:rPr>
                <w:noProof/>
                <w:webHidden/>
              </w:rPr>
              <w:tab/>
            </w:r>
            <w:r w:rsidR="007F497A">
              <w:rPr>
                <w:noProof/>
                <w:webHidden/>
              </w:rPr>
              <w:fldChar w:fldCharType="begin"/>
            </w:r>
            <w:r w:rsidR="007F497A">
              <w:rPr>
                <w:noProof/>
                <w:webHidden/>
              </w:rPr>
              <w:instrText xml:space="preserve"> PAGEREF _Toc183024246 \h </w:instrText>
            </w:r>
            <w:r w:rsidR="007F497A">
              <w:rPr>
                <w:noProof/>
                <w:webHidden/>
              </w:rPr>
            </w:r>
            <w:r w:rsidR="007F497A">
              <w:rPr>
                <w:noProof/>
                <w:webHidden/>
              </w:rPr>
              <w:fldChar w:fldCharType="separate"/>
            </w:r>
            <w:r w:rsidR="007F497A">
              <w:rPr>
                <w:noProof/>
                <w:webHidden/>
              </w:rPr>
              <w:t>27</w:t>
            </w:r>
            <w:r w:rsidR="007F497A">
              <w:rPr>
                <w:noProof/>
                <w:webHidden/>
              </w:rPr>
              <w:fldChar w:fldCharType="end"/>
            </w:r>
          </w:hyperlink>
        </w:p>
        <w:p w14:paraId="17C6F852" w14:textId="01E0D5A0"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47" w:history="1">
            <w:r w:rsidR="007F497A" w:rsidRPr="00383A03">
              <w:rPr>
                <w:rStyle w:val="Hyperlink"/>
                <w:noProof/>
                <w:lang w:val="en-US" w:eastAsia="vi-VN"/>
              </w:rPr>
              <w:t>1.6.3.</w:t>
            </w:r>
            <w:r w:rsidR="007F497A">
              <w:rPr>
                <w:rFonts w:asciiTheme="minorHAnsi" w:eastAsiaTheme="minorEastAsia" w:hAnsiTheme="minorHAnsi"/>
                <w:noProof/>
                <w:sz w:val="22"/>
                <w:lang w:val="en-US" w:eastAsia="ja-JP"/>
              </w:rPr>
              <w:tab/>
            </w:r>
            <w:r w:rsidR="007F497A" w:rsidRPr="00383A03">
              <w:rPr>
                <w:rStyle w:val="Hyperlink"/>
                <w:noProof/>
                <w:lang w:val="en-US" w:eastAsia="vi-VN"/>
              </w:rPr>
              <w:t>Tính phi tập trung</w:t>
            </w:r>
            <w:r w:rsidR="007F497A">
              <w:rPr>
                <w:noProof/>
                <w:webHidden/>
              </w:rPr>
              <w:tab/>
            </w:r>
            <w:r w:rsidR="007F497A">
              <w:rPr>
                <w:noProof/>
                <w:webHidden/>
              </w:rPr>
              <w:fldChar w:fldCharType="begin"/>
            </w:r>
            <w:r w:rsidR="007F497A">
              <w:rPr>
                <w:noProof/>
                <w:webHidden/>
              </w:rPr>
              <w:instrText xml:space="preserve"> PAGEREF _Toc183024247 \h </w:instrText>
            </w:r>
            <w:r w:rsidR="007F497A">
              <w:rPr>
                <w:noProof/>
                <w:webHidden/>
              </w:rPr>
            </w:r>
            <w:r w:rsidR="007F497A">
              <w:rPr>
                <w:noProof/>
                <w:webHidden/>
              </w:rPr>
              <w:fldChar w:fldCharType="separate"/>
            </w:r>
            <w:r w:rsidR="007F497A">
              <w:rPr>
                <w:noProof/>
                <w:webHidden/>
              </w:rPr>
              <w:t>27</w:t>
            </w:r>
            <w:r w:rsidR="007F497A">
              <w:rPr>
                <w:noProof/>
                <w:webHidden/>
              </w:rPr>
              <w:fldChar w:fldCharType="end"/>
            </w:r>
          </w:hyperlink>
        </w:p>
        <w:p w14:paraId="473114D1" w14:textId="29A8E712"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48" w:history="1">
            <w:r w:rsidR="007F497A" w:rsidRPr="00383A03">
              <w:rPr>
                <w:rStyle w:val="Hyperlink"/>
                <w:noProof/>
              </w:rPr>
              <w:t>1.6.4.</w:t>
            </w:r>
            <w:r w:rsidR="007F497A">
              <w:rPr>
                <w:rFonts w:asciiTheme="minorHAnsi" w:eastAsiaTheme="minorEastAsia" w:hAnsiTheme="minorHAnsi"/>
                <w:noProof/>
                <w:sz w:val="22"/>
                <w:lang w:val="en-US" w:eastAsia="ja-JP"/>
              </w:rPr>
              <w:tab/>
            </w:r>
            <w:r w:rsidR="007F497A" w:rsidRPr="00383A03">
              <w:rPr>
                <w:rStyle w:val="Hyperlink"/>
                <w:noProof/>
              </w:rPr>
              <w:t>Bảo mật</w:t>
            </w:r>
            <w:r w:rsidR="007F497A">
              <w:rPr>
                <w:noProof/>
                <w:webHidden/>
              </w:rPr>
              <w:tab/>
            </w:r>
            <w:r w:rsidR="007F497A">
              <w:rPr>
                <w:noProof/>
                <w:webHidden/>
              </w:rPr>
              <w:fldChar w:fldCharType="begin"/>
            </w:r>
            <w:r w:rsidR="007F497A">
              <w:rPr>
                <w:noProof/>
                <w:webHidden/>
              </w:rPr>
              <w:instrText xml:space="preserve"> PAGEREF _Toc183024248 \h </w:instrText>
            </w:r>
            <w:r w:rsidR="007F497A">
              <w:rPr>
                <w:noProof/>
                <w:webHidden/>
              </w:rPr>
            </w:r>
            <w:r w:rsidR="007F497A">
              <w:rPr>
                <w:noProof/>
                <w:webHidden/>
              </w:rPr>
              <w:fldChar w:fldCharType="separate"/>
            </w:r>
            <w:r w:rsidR="007F497A">
              <w:rPr>
                <w:noProof/>
                <w:webHidden/>
              </w:rPr>
              <w:t>27</w:t>
            </w:r>
            <w:r w:rsidR="007F497A">
              <w:rPr>
                <w:noProof/>
                <w:webHidden/>
              </w:rPr>
              <w:fldChar w:fldCharType="end"/>
            </w:r>
          </w:hyperlink>
        </w:p>
        <w:p w14:paraId="40F86427" w14:textId="7A0972F4"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49" w:history="1">
            <w:r w:rsidR="007F497A" w:rsidRPr="00383A03">
              <w:rPr>
                <w:rStyle w:val="Hyperlink"/>
                <w:noProof/>
              </w:rPr>
              <w:t>1.6.5.</w:t>
            </w:r>
            <w:r w:rsidR="007F497A">
              <w:rPr>
                <w:rFonts w:asciiTheme="minorHAnsi" w:eastAsiaTheme="minorEastAsia" w:hAnsiTheme="minorHAnsi"/>
                <w:noProof/>
                <w:sz w:val="22"/>
                <w:lang w:val="en-US" w:eastAsia="ja-JP"/>
              </w:rPr>
              <w:tab/>
            </w:r>
            <w:r w:rsidR="007F497A" w:rsidRPr="00383A03">
              <w:rPr>
                <w:rStyle w:val="Hyperlink"/>
                <w:noProof/>
              </w:rPr>
              <w:t>Thanh toán nhanh chóng</w:t>
            </w:r>
            <w:r w:rsidR="007F497A">
              <w:rPr>
                <w:noProof/>
                <w:webHidden/>
              </w:rPr>
              <w:tab/>
            </w:r>
            <w:r w:rsidR="007F497A">
              <w:rPr>
                <w:noProof/>
                <w:webHidden/>
              </w:rPr>
              <w:fldChar w:fldCharType="begin"/>
            </w:r>
            <w:r w:rsidR="007F497A">
              <w:rPr>
                <w:noProof/>
                <w:webHidden/>
              </w:rPr>
              <w:instrText xml:space="preserve"> PAGEREF _Toc183024249 \h </w:instrText>
            </w:r>
            <w:r w:rsidR="007F497A">
              <w:rPr>
                <w:noProof/>
                <w:webHidden/>
              </w:rPr>
            </w:r>
            <w:r w:rsidR="007F497A">
              <w:rPr>
                <w:noProof/>
                <w:webHidden/>
              </w:rPr>
              <w:fldChar w:fldCharType="separate"/>
            </w:r>
            <w:r w:rsidR="007F497A">
              <w:rPr>
                <w:noProof/>
                <w:webHidden/>
              </w:rPr>
              <w:t>28</w:t>
            </w:r>
            <w:r w:rsidR="007F497A">
              <w:rPr>
                <w:noProof/>
                <w:webHidden/>
              </w:rPr>
              <w:fldChar w:fldCharType="end"/>
            </w:r>
          </w:hyperlink>
        </w:p>
        <w:p w14:paraId="1426F7EC" w14:textId="13971FE6" w:rsidR="007F497A" w:rsidRDefault="00677F22" w:rsidP="007F497A">
          <w:pPr>
            <w:pStyle w:val="TOC1"/>
            <w:tabs>
              <w:tab w:val="right" w:leader="dot" w:pos="9072"/>
            </w:tabs>
            <w:rPr>
              <w:rFonts w:asciiTheme="minorHAnsi" w:eastAsiaTheme="minorEastAsia" w:hAnsiTheme="minorHAnsi" w:cstheme="minorBidi"/>
              <w:b w:val="0"/>
              <w:bCs w:val="0"/>
              <w:sz w:val="22"/>
              <w:lang w:val="en-US" w:eastAsia="ja-JP"/>
            </w:rPr>
          </w:pPr>
          <w:hyperlink w:anchor="_Toc183024250" w:history="1">
            <w:r w:rsidR="007F497A" w:rsidRPr="00383A03">
              <w:rPr>
                <w:rStyle w:val="Hyperlink"/>
              </w:rPr>
              <w:t>CHƯƠNG 2. ỨNG DỤNG CỦA BLOCKCHAIN</w:t>
            </w:r>
            <w:r w:rsidR="007F497A">
              <w:rPr>
                <w:webHidden/>
              </w:rPr>
              <w:tab/>
            </w:r>
            <w:r w:rsidR="007F497A">
              <w:rPr>
                <w:webHidden/>
              </w:rPr>
              <w:fldChar w:fldCharType="begin"/>
            </w:r>
            <w:r w:rsidR="007F497A">
              <w:rPr>
                <w:webHidden/>
              </w:rPr>
              <w:instrText xml:space="preserve"> PAGEREF _Toc183024250 \h </w:instrText>
            </w:r>
            <w:r w:rsidR="007F497A">
              <w:rPr>
                <w:webHidden/>
              </w:rPr>
            </w:r>
            <w:r w:rsidR="007F497A">
              <w:rPr>
                <w:webHidden/>
              </w:rPr>
              <w:fldChar w:fldCharType="separate"/>
            </w:r>
            <w:r w:rsidR="007F497A">
              <w:rPr>
                <w:webHidden/>
              </w:rPr>
              <w:t>29</w:t>
            </w:r>
            <w:r w:rsidR="007F497A">
              <w:rPr>
                <w:webHidden/>
              </w:rPr>
              <w:fldChar w:fldCharType="end"/>
            </w:r>
          </w:hyperlink>
        </w:p>
        <w:p w14:paraId="3601E4B6" w14:textId="214326A2" w:rsidR="007F497A" w:rsidRDefault="00677F22" w:rsidP="007F497A">
          <w:pPr>
            <w:pStyle w:val="TOC2"/>
            <w:tabs>
              <w:tab w:val="right" w:leader="dot" w:pos="9072"/>
            </w:tabs>
            <w:rPr>
              <w:rFonts w:asciiTheme="minorHAnsi" w:eastAsiaTheme="minorEastAsia" w:hAnsiTheme="minorHAnsi"/>
              <w:noProof/>
              <w:sz w:val="22"/>
              <w:lang w:val="en-US" w:eastAsia="ja-JP"/>
            </w:rPr>
          </w:pPr>
          <w:hyperlink w:anchor="_Toc183024251" w:history="1">
            <w:r w:rsidR="007F497A" w:rsidRPr="00383A03">
              <w:rPr>
                <w:rStyle w:val="Hyperlink"/>
                <w:noProof/>
              </w:rPr>
              <w:t>2.1.</w:t>
            </w:r>
            <w:r w:rsidR="007F497A">
              <w:rPr>
                <w:rFonts w:asciiTheme="minorHAnsi" w:eastAsiaTheme="minorEastAsia" w:hAnsiTheme="minorHAnsi"/>
                <w:noProof/>
                <w:sz w:val="22"/>
                <w:lang w:val="en-US" w:eastAsia="ja-JP"/>
              </w:rPr>
              <w:tab/>
            </w:r>
            <w:r w:rsidR="007F497A" w:rsidRPr="00383A03">
              <w:rPr>
                <w:rStyle w:val="Hyperlink"/>
                <w:noProof/>
              </w:rPr>
              <w:t>BITCOIN – Ứng dụng đầu tiên của Blockchain</w:t>
            </w:r>
            <w:r w:rsidR="007F497A">
              <w:rPr>
                <w:noProof/>
                <w:webHidden/>
              </w:rPr>
              <w:tab/>
            </w:r>
            <w:r w:rsidR="007F497A">
              <w:rPr>
                <w:noProof/>
                <w:webHidden/>
              </w:rPr>
              <w:fldChar w:fldCharType="begin"/>
            </w:r>
            <w:r w:rsidR="007F497A">
              <w:rPr>
                <w:noProof/>
                <w:webHidden/>
              </w:rPr>
              <w:instrText xml:space="preserve"> PAGEREF _Toc183024251 \h </w:instrText>
            </w:r>
            <w:r w:rsidR="007F497A">
              <w:rPr>
                <w:noProof/>
                <w:webHidden/>
              </w:rPr>
            </w:r>
            <w:r w:rsidR="007F497A">
              <w:rPr>
                <w:noProof/>
                <w:webHidden/>
              </w:rPr>
              <w:fldChar w:fldCharType="separate"/>
            </w:r>
            <w:r w:rsidR="007F497A">
              <w:rPr>
                <w:noProof/>
                <w:webHidden/>
              </w:rPr>
              <w:t>29</w:t>
            </w:r>
            <w:r w:rsidR="007F497A">
              <w:rPr>
                <w:noProof/>
                <w:webHidden/>
              </w:rPr>
              <w:fldChar w:fldCharType="end"/>
            </w:r>
          </w:hyperlink>
        </w:p>
        <w:p w14:paraId="01AFFB01" w14:textId="66E1109A"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52" w:history="1">
            <w:r w:rsidR="007F497A" w:rsidRPr="00383A03">
              <w:rPr>
                <w:rStyle w:val="Hyperlink"/>
                <w:noProof/>
              </w:rPr>
              <w:t>2.1.1.</w:t>
            </w:r>
            <w:r w:rsidR="007F497A">
              <w:rPr>
                <w:rFonts w:asciiTheme="minorHAnsi" w:eastAsiaTheme="minorEastAsia" w:hAnsiTheme="minorHAnsi"/>
                <w:noProof/>
                <w:sz w:val="22"/>
                <w:lang w:val="en-US" w:eastAsia="ja-JP"/>
              </w:rPr>
              <w:tab/>
            </w:r>
            <w:r w:rsidR="007F497A" w:rsidRPr="00383A03">
              <w:rPr>
                <w:rStyle w:val="Hyperlink"/>
                <w:noProof/>
              </w:rPr>
              <w:t>Khái niệm</w:t>
            </w:r>
            <w:r w:rsidR="007F497A" w:rsidRPr="00383A03">
              <w:rPr>
                <w:rStyle w:val="Hyperlink"/>
                <w:noProof/>
                <w:lang w:val="vi-VN"/>
              </w:rPr>
              <w:t xml:space="preserve"> Bitcoin</w:t>
            </w:r>
            <w:r w:rsidR="007F497A">
              <w:rPr>
                <w:noProof/>
                <w:webHidden/>
              </w:rPr>
              <w:tab/>
            </w:r>
            <w:r w:rsidR="007F497A">
              <w:rPr>
                <w:noProof/>
                <w:webHidden/>
              </w:rPr>
              <w:fldChar w:fldCharType="begin"/>
            </w:r>
            <w:r w:rsidR="007F497A">
              <w:rPr>
                <w:noProof/>
                <w:webHidden/>
              </w:rPr>
              <w:instrText xml:space="preserve"> PAGEREF _Toc183024252 \h </w:instrText>
            </w:r>
            <w:r w:rsidR="007F497A">
              <w:rPr>
                <w:noProof/>
                <w:webHidden/>
              </w:rPr>
            </w:r>
            <w:r w:rsidR="007F497A">
              <w:rPr>
                <w:noProof/>
                <w:webHidden/>
              </w:rPr>
              <w:fldChar w:fldCharType="separate"/>
            </w:r>
            <w:r w:rsidR="007F497A">
              <w:rPr>
                <w:noProof/>
                <w:webHidden/>
              </w:rPr>
              <w:t>29</w:t>
            </w:r>
            <w:r w:rsidR="007F497A">
              <w:rPr>
                <w:noProof/>
                <w:webHidden/>
              </w:rPr>
              <w:fldChar w:fldCharType="end"/>
            </w:r>
          </w:hyperlink>
        </w:p>
        <w:p w14:paraId="573D0385" w14:textId="29B533BB"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53" w:history="1">
            <w:r w:rsidR="007F497A" w:rsidRPr="00383A03">
              <w:rPr>
                <w:rStyle w:val="Hyperlink"/>
                <w:noProof/>
                <w:lang w:val="vi-VN"/>
              </w:rPr>
              <w:t>2.1.2.</w:t>
            </w:r>
            <w:r w:rsidR="007F497A">
              <w:rPr>
                <w:rFonts w:asciiTheme="minorHAnsi" w:eastAsiaTheme="minorEastAsia" w:hAnsiTheme="minorHAnsi"/>
                <w:noProof/>
                <w:sz w:val="22"/>
                <w:lang w:val="en-US" w:eastAsia="ja-JP"/>
              </w:rPr>
              <w:tab/>
            </w:r>
            <w:r w:rsidR="007F497A" w:rsidRPr="00383A03">
              <w:rPr>
                <w:rStyle w:val="Hyperlink"/>
                <w:noProof/>
                <w:lang w:val="vi-VN"/>
              </w:rPr>
              <w:t>Mối liên hệ giữa</w:t>
            </w:r>
            <w:r w:rsidR="007F497A" w:rsidRPr="00383A03">
              <w:rPr>
                <w:rStyle w:val="Hyperlink"/>
                <w:noProof/>
              </w:rPr>
              <w:t xml:space="preserve"> Blockchain</w:t>
            </w:r>
            <w:r w:rsidR="007F497A" w:rsidRPr="00383A03">
              <w:rPr>
                <w:rStyle w:val="Hyperlink"/>
                <w:noProof/>
                <w:lang w:val="vi-VN"/>
              </w:rPr>
              <w:t xml:space="preserve"> và Bitcoin</w:t>
            </w:r>
            <w:r w:rsidR="007F497A">
              <w:rPr>
                <w:noProof/>
                <w:webHidden/>
              </w:rPr>
              <w:tab/>
            </w:r>
            <w:r w:rsidR="007F497A">
              <w:rPr>
                <w:noProof/>
                <w:webHidden/>
              </w:rPr>
              <w:fldChar w:fldCharType="begin"/>
            </w:r>
            <w:r w:rsidR="007F497A">
              <w:rPr>
                <w:noProof/>
                <w:webHidden/>
              </w:rPr>
              <w:instrText xml:space="preserve"> PAGEREF _Toc183024253 \h </w:instrText>
            </w:r>
            <w:r w:rsidR="007F497A">
              <w:rPr>
                <w:noProof/>
                <w:webHidden/>
              </w:rPr>
            </w:r>
            <w:r w:rsidR="007F497A">
              <w:rPr>
                <w:noProof/>
                <w:webHidden/>
              </w:rPr>
              <w:fldChar w:fldCharType="separate"/>
            </w:r>
            <w:r w:rsidR="007F497A">
              <w:rPr>
                <w:noProof/>
                <w:webHidden/>
              </w:rPr>
              <w:t>29</w:t>
            </w:r>
            <w:r w:rsidR="007F497A">
              <w:rPr>
                <w:noProof/>
                <w:webHidden/>
              </w:rPr>
              <w:fldChar w:fldCharType="end"/>
            </w:r>
          </w:hyperlink>
        </w:p>
        <w:p w14:paraId="5ABCDAF6" w14:textId="6587BE75"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54" w:history="1">
            <w:r w:rsidR="007F497A" w:rsidRPr="00383A03">
              <w:rPr>
                <w:rStyle w:val="Hyperlink"/>
                <w:noProof/>
              </w:rPr>
              <w:t>2.1.3.</w:t>
            </w:r>
            <w:r w:rsidR="007F497A">
              <w:rPr>
                <w:rFonts w:asciiTheme="minorHAnsi" w:eastAsiaTheme="minorEastAsia" w:hAnsiTheme="minorHAnsi"/>
                <w:noProof/>
                <w:sz w:val="22"/>
                <w:lang w:val="en-US" w:eastAsia="ja-JP"/>
              </w:rPr>
              <w:tab/>
            </w:r>
            <w:r w:rsidR="007F497A" w:rsidRPr="00383A03">
              <w:rPr>
                <w:rStyle w:val="Hyperlink"/>
                <w:noProof/>
              </w:rPr>
              <w:t>Tài khoản và Ví Bitcoin</w:t>
            </w:r>
            <w:r w:rsidR="007F497A">
              <w:rPr>
                <w:noProof/>
                <w:webHidden/>
              </w:rPr>
              <w:tab/>
            </w:r>
            <w:r w:rsidR="007F497A">
              <w:rPr>
                <w:noProof/>
                <w:webHidden/>
              </w:rPr>
              <w:fldChar w:fldCharType="begin"/>
            </w:r>
            <w:r w:rsidR="007F497A">
              <w:rPr>
                <w:noProof/>
                <w:webHidden/>
              </w:rPr>
              <w:instrText xml:space="preserve"> PAGEREF _Toc183024254 \h </w:instrText>
            </w:r>
            <w:r w:rsidR="007F497A">
              <w:rPr>
                <w:noProof/>
                <w:webHidden/>
              </w:rPr>
            </w:r>
            <w:r w:rsidR="007F497A">
              <w:rPr>
                <w:noProof/>
                <w:webHidden/>
              </w:rPr>
              <w:fldChar w:fldCharType="separate"/>
            </w:r>
            <w:r w:rsidR="007F497A">
              <w:rPr>
                <w:noProof/>
                <w:webHidden/>
              </w:rPr>
              <w:t>29</w:t>
            </w:r>
            <w:r w:rsidR="007F497A">
              <w:rPr>
                <w:noProof/>
                <w:webHidden/>
              </w:rPr>
              <w:fldChar w:fldCharType="end"/>
            </w:r>
          </w:hyperlink>
        </w:p>
        <w:p w14:paraId="1A28F173" w14:textId="5274EC16"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55" w:history="1">
            <w:r w:rsidR="007F497A" w:rsidRPr="00383A03">
              <w:rPr>
                <w:rStyle w:val="Hyperlink"/>
                <w:rFonts w:cs="Times New Roman"/>
                <w:noProof/>
              </w:rPr>
              <w:t>2.1.4.</w:t>
            </w:r>
            <w:r w:rsidR="007F497A">
              <w:rPr>
                <w:rFonts w:asciiTheme="minorHAnsi" w:eastAsiaTheme="minorEastAsia" w:hAnsiTheme="minorHAnsi"/>
                <w:noProof/>
                <w:sz w:val="22"/>
                <w:lang w:val="en-US" w:eastAsia="ja-JP"/>
              </w:rPr>
              <w:tab/>
            </w:r>
            <w:r w:rsidR="007F497A" w:rsidRPr="00383A03">
              <w:rPr>
                <w:rStyle w:val="Hyperlink"/>
                <w:rFonts w:cs="Times New Roman"/>
                <w:noProof/>
              </w:rPr>
              <w:t>Tính bảo mật</w:t>
            </w:r>
            <w:r w:rsidR="007F497A">
              <w:rPr>
                <w:noProof/>
                <w:webHidden/>
              </w:rPr>
              <w:tab/>
            </w:r>
            <w:r w:rsidR="007F497A">
              <w:rPr>
                <w:noProof/>
                <w:webHidden/>
              </w:rPr>
              <w:fldChar w:fldCharType="begin"/>
            </w:r>
            <w:r w:rsidR="007F497A">
              <w:rPr>
                <w:noProof/>
                <w:webHidden/>
              </w:rPr>
              <w:instrText xml:space="preserve"> PAGEREF _Toc183024255 \h </w:instrText>
            </w:r>
            <w:r w:rsidR="007F497A">
              <w:rPr>
                <w:noProof/>
                <w:webHidden/>
              </w:rPr>
            </w:r>
            <w:r w:rsidR="007F497A">
              <w:rPr>
                <w:noProof/>
                <w:webHidden/>
              </w:rPr>
              <w:fldChar w:fldCharType="separate"/>
            </w:r>
            <w:r w:rsidR="007F497A">
              <w:rPr>
                <w:noProof/>
                <w:webHidden/>
              </w:rPr>
              <w:t>30</w:t>
            </w:r>
            <w:r w:rsidR="007F497A">
              <w:rPr>
                <w:noProof/>
                <w:webHidden/>
              </w:rPr>
              <w:fldChar w:fldCharType="end"/>
            </w:r>
          </w:hyperlink>
        </w:p>
        <w:p w14:paraId="2FC399B4" w14:textId="69C9894C"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56" w:history="1">
            <w:r w:rsidR="007F497A" w:rsidRPr="00383A03">
              <w:rPr>
                <w:rStyle w:val="Hyperlink"/>
                <w:noProof/>
              </w:rPr>
              <w:t>2.1.5.</w:t>
            </w:r>
            <w:r w:rsidR="007F497A">
              <w:rPr>
                <w:rFonts w:asciiTheme="minorHAnsi" w:eastAsiaTheme="minorEastAsia" w:hAnsiTheme="minorHAnsi"/>
                <w:noProof/>
                <w:sz w:val="22"/>
                <w:lang w:val="en-US" w:eastAsia="ja-JP"/>
              </w:rPr>
              <w:tab/>
            </w:r>
            <w:r w:rsidR="007F497A" w:rsidRPr="00383A03">
              <w:rPr>
                <w:rStyle w:val="Hyperlink"/>
                <w:noProof/>
              </w:rPr>
              <w:t>Tính riêng tư</w:t>
            </w:r>
            <w:r w:rsidR="007F497A">
              <w:rPr>
                <w:noProof/>
                <w:webHidden/>
              </w:rPr>
              <w:tab/>
            </w:r>
            <w:r w:rsidR="007F497A">
              <w:rPr>
                <w:noProof/>
                <w:webHidden/>
              </w:rPr>
              <w:fldChar w:fldCharType="begin"/>
            </w:r>
            <w:r w:rsidR="007F497A">
              <w:rPr>
                <w:noProof/>
                <w:webHidden/>
              </w:rPr>
              <w:instrText xml:space="preserve"> PAGEREF _Toc183024256 \h </w:instrText>
            </w:r>
            <w:r w:rsidR="007F497A">
              <w:rPr>
                <w:noProof/>
                <w:webHidden/>
              </w:rPr>
            </w:r>
            <w:r w:rsidR="007F497A">
              <w:rPr>
                <w:noProof/>
                <w:webHidden/>
              </w:rPr>
              <w:fldChar w:fldCharType="separate"/>
            </w:r>
            <w:r w:rsidR="007F497A">
              <w:rPr>
                <w:noProof/>
                <w:webHidden/>
              </w:rPr>
              <w:t>30</w:t>
            </w:r>
            <w:r w:rsidR="007F497A">
              <w:rPr>
                <w:noProof/>
                <w:webHidden/>
              </w:rPr>
              <w:fldChar w:fldCharType="end"/>
            </w:r>
          </w:hyperlink>
        </w:p>
        <w:p w14:paraId="7DEC4875" w14:textId="5E0F3342"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57" w:history="1">
            <w:r w:rsidR="007F497A" w:rsidRPr="00383A03">
              <w:rPr>
                <w:rStyle w:val="Hyperlink"/>
                <w:rFonts w:cs="Times New Roman"/>
                <w:bCs/>
                <w:noProof/>
              </w:rPr>
              <w:t>2.1.6.</w:t>
            </w:r>
            <w:r w:rsidR="007F497A">
              <w:rPr>
                <w:rFonts w:asciiTheme="minorHAnsi" w:eastAsiaTheme="minorEastAsia" w:hAnsiTheme="minorHAnsi"/>
                <w:noProof/>
                <w:sz w:val="22"/>
                <w:lang w:val="en-US" w:eastAsia="ja-JP"/>
              </w:rPr>
              <w:tab/>
            </w:r>
            <w:r w:rsidR="007F497A" w:rsidRPr="00383A03">
              <w:rPr>
                <w:rStyle w:val="Hyperlink"/>
                <w:rFonts w:cs="Times New Roman"/>
                <w:bCs/>
                <w:noProof/>
                <w:lang w:val="vi-VN"/>
              </w:rPr>
              <w:t>Tìm hiểu về đ</w:t>
            </w:r>
            <w:r w:rsidR="007F497A" w:rsidRPr="00383A03">
              <w:rPr>
                <w:rStyle w:val="Hyperlink"/>
                <w:rFonts w:cs="Times New Roman"/>
                <w:bCs/>
                <w:noProof/>
              </w:rPr>
              <w:t>ào Bitcoin</w:t>
            </w:r>
            <w:r w:rsidR="007F497A">
              <w:rPr>
                <w:noProof/>
                <w:webHidden/>
              </w:rPr>
              <w:tab/>
            </w:r>
            <w:r w:rsidR="007F497A">
              <w:rPr>
                <w:noProof/>
                <w:webHidden/>
              </w:rPr>
              <w:fldChar w:fldCharType="begin"/>
            </w:r>
            <w:r w:rsidR="007F497A">
              <w:rPr>
                <w:noProof/>
                <w:webHidden/>
              </w:rPr>
              <w:instrText xml:space="preserve"> PAGEREF _Toc183024257 \h </w:instrText>
            </w:r>
            <w:r w:rsidR="007F497A">
              <w:rPr>
                <w:noProof/>
                <w:webHidden/>
              </w:rPr>
            </w:r>
            <w:r w:rsidR="007F497A">
              <w:rPr>
                <w:noProof/>
                <w:webHidden/>
              </w:rPr>
              <w:fldChar w:fldCharType="separate"/>
            </w:r>
            <w:r w:rsidR="007F497A">
              <w:rPr>
                <w:noProof/>
                <w:webHidden/>
              </w:rPr>
              <w:t>30</w:t>
            </w:r>
            <w:r w:rsidR="007F497A">
              <w:rPr>
                <w:noProof/>
                <w:webHidden/>
              </w:rPr>
              <w:fldChar w:fldCharType="end"/>
            </w:r>
          </w:hyperlink>
        </w:p>
        <w:p w14:paraId="6CA4A7F0" w14:textId="0775DFF8"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58" w:history="1">
            <w:r w:rsidR="007F497A" w:rsidRPr="00383A03">
              <w:rPr>
                <w:rStyle w:val="Hyperlink"/>
                <w:noProof/>
                <w:lang w:val="vi-VN"/>
              </w:rPr>
              <w:t>2.1.7.</w:t>
            </w:r>
            <w:r w:rsidR="007F497A">
              <w:rPr>
                <w:rFonts w:asciiTheme="minorHAnsi" w:eastAsiaTheme="minorEastAsia" w:hAnsiTheme="minorHAnsi"/>
                <w:noProof/>
                <w:sz w:val="22"/>
                <w:lang w:val="en-US" w:eastAsia="ja-JP"/>
              </w:rPr>
              <w:tab/>
            </w:r>
            <w:r w:rsidR="007F497A" w:rsidRPr="00383A03">
              <w:rPr>
                <w:rStyle w:val="Hyperlink"/>
                <w:noProof/>
                <w:lang w:val="vi-VN"/>
              </w:rPr>
              <w:t>Sự khác biệt giữa bitcoin và blockchain</w:t>
            </w:r>
            <w:r w:rsidR="007F497A">
              <w:rPr>
                <w:noProof/>
                <w:webHidden/>
              </w:rPr>
              <w:tab/>
            </w:r>
            <w:r w:rsidR="007F497A">
              <w:rPr>
                <w:noProof/>
                <w:webHidden/>
              </w:rPr>
              <w:fldChar w:fldCharType="begin"/>
            </w:r>
            <w:r w:rsidR="007F497A">
              <w:rPr>
                <w:noProof/>
                <w:webHidden/>
              </w:rPr>
              <w:instrText xml:space="preserve"> PAGEREF _Toc183024258 \h </w:instrText>
            </w:r>
            <w:r w:rsidR="007F497A">
              <w:rPr>
                <w:noProof/>
                <w:webHidden/>
              </w:rPr>
            </w:r>
            <w:r w:rsidR="007F497A">
              <w:rPr>
                <w:noProof/>
                <w:webHidden/>
              </w:rPr>
              <w:fldChar w:fldCharType="separate"/>
            </w:r>
            <w:r w:rsidR="007F497A">
              <w:rPr>
                <w:noProof/>
                <w:webHidden/>
              </w:rPr>
              <w:t>31</w:t>
            </w:r>
            <w:r w:rsidR="007F497A">
              <w:rPr>
                <w:noProof/>
                <w:webHidden/>
              </w:rPr>
              <w:fldChar w:fldCharType="end"/>
            </w:r>
          </w:hyperlink>
        </w:p>
        <w:p w14:paraId="03CB90B6" w14:textId="06C33FFF" w:rsidR="007F497A" w:rsidRDefault="00677F22" w:rsidP="007F497A">
          <w:pPr>
            <w:pStyle w:val="TOC2"/>
            <w:tabs>
              <w:tab w:val="right" w:leader="dot" w:pos="9072"/>
            </w:tabs>
            <w:rPr>
              <w:rFonts w:asciiTheme="minorHAnsi" w:eastAsiaTheme="minorEastAsia" w:hAnsiTheme="minorHAnsi"/>
              <w:noProof/>
              <w:sz w:val="22"/>
              <w:lang w:val="en-US" w:eastAsia="ja-JP"/>
            </w:rPr>
          </w:pPr>
          <w:hyperlink w:anchor="_Toc183024259" w:history="1">
            <w:r w:rsidR="007F497A" w:rsidRPr="00383A03">
              <w:rPr>
                <w:rStyle w:val="Hyperlink"/>
                <w:noProof/>
              </w:rPr>
              <w:t>2.2.</w:t>
            </w:r>
            <w:r w:rsidR="007F497A">
              <w:rPr>
                <w:rFonts w:asciiTheme="minorHAnsi" w:eastAsiaTheme="minorEastAsia" w:hAnsiTheme="minorHAnsi"/>
                <w:noProof/>
                <w:sz w:val="22"/>
                <w:lang w:val="en-US" w:eastAsia="ja-JP"/>
              </w:rPr>
              <w:tab/>
            </w:r>
            <w:r w:rsidR="007F497A" w:rsidRPr="00383A03">
              <w:rPr>
                <w:rStyle w:val="Hyperlink"/>
                <w:noProof/>
              </w:rPr>
              <w:t>Ứng dụng của Blockchain trong đời sống</w:t>
            </w:r>
            <w:r w:rsidR="007F497A">
              <w:rPr>
                <w:noProof/>
                <w:webHidden/>
              </w:rPr>
              <w:tab/>
            </w:r>
            <w:r w:rsidR="007F497A">
              <w:rPr>
                <w:noProof/>
                <w:webHidden/>
              </w:rPr>
              <w:fldChar w:fldCharType="begin"/>
            </w:r>
            <w:r w:rsidR="007F497A">
              <w:rPr>
                <w:noProof/>
                <w:webHidden/>
              </w:rPr>
              <w:instrText xml:space="preserve"> PAGEREF _Toc183024259 \h </w:instrText>
            </w:r>
            <w:r w:rsidR="007F497A">
              <w:rPr>
                <w:noProof/>
                <w:webHidden/>
              </w:rPr>
            </w:r>
            <w:r w:rsidR="007F497A">
              <w:rPr>
                <w:noProof/>
                <w:webHidden/>
              </w:rPr>
              <w:fldChar w:fldCharType="separate"/>
            </w:r>
            <w:r w:rsidR="007F497A">
              <w:rPr>
                <w:noProof/>
                <w:webHidden/>
              </w:rPr>
              <w:t>32</w:t>
            </w:r>
            <w:r w:rsidR="007F497A">
              <w:rPr>
                <w:noProof/>
                <w:webHidden/>
              </w:rPr>
              <w:fldChar w:fldCharType="end"/>
            </w:r>
          </w:hyperlink>
        </w:p>
        <w:p w14:paraId="337B4699" w14:textId="13A62135"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60" w:history="1">
            <w:r w:rsidR="007F497A" w:rsidRPr="00383A03">
              <w:rPr>
                <w:rStyle w:val="Hyperlink"/>
                <w:rFonts w:cs="Times New Roman"/>
                <w:noProof/>
                <w:lang w:val="en-US"/>
              </w:rPr>
              <w:t>2.2.1.</w:t>
            </w:r>
            <w:r w:rsidR="007F497A">
              <w:rPr>
                <w:rFonts w:asciiTheme="minorHAnsi" w:eastAsiaTheme="minorEastAsia" w:hAnsiTheme="minorHAnsi"/>
                <w:noProof/>
                <w:sz w:val="22"/>
                <w:lang w:val="en-US" w:eastAsia="ja-JP"/>
              </w:rPr>
              <w:tab/>
            </w:r>
            <w:r w:rsidR="007F497A" w:rsidRPr="00383A03">
              <w:rPr>
                <w:rStyle w:val="Hyperlink"/>
                <w:rFonts w:cs="Times New Roman"/>
                <w:noProof/>
                <w:lang w:val="en-US"/>
              </w:rPr>
              <w:t>Sản xuất</w:t>
            </w:r>
            <w:r w:rsidR="007F497A">
              <w:rPr>
                <w:noProof/>
                <w:webHidden/>
              </w:rPr>
              <w:tab/>
            </w:r>
            <w:r w:rsidR="007F497A">
              <w:rPr>
                <w:noProof/>
                <w:webHidden/>
              </w:rPr>
              <w:fldChar w:fldCharType="begin"/>
            </w:r>
            <w:r w:rsidR="007F497A">
              <w:rPr>
                <w:noProof/>
                <w:webHidden/>
              </w:rPr>
              <w:instrText xml:space="preserve"> PAGEREF _Toc183024260 \h </w:instrText>
            </w:r>
            <w:r w:rsidR="007F497A">
              <w:rPr>
                <w:noProof/>
                <w:webHidden/>
              </w:rPr>
            </w:r>
            <w:r w:rsidR="007F497A">
              <w:rPr>
                <w:noProof/>
                <w:webHidden/>
              </w:rPr>
              <w:fldChar w:fldCharType="separate"/>
            </w:r>
            <w:r w:rsidR="007F497A">
              <w:rPr>
                <w:noProof/>
                <w:webHidden/>
              </w:rPr>
              <w:t>32</w:t>
            </w:r>
            <w:r w:rsidR="007F497A">
              <w:rPr>
                <w:noProof/>
                <w:webHidden/>
              </w:rPr>
              <w:fldChar w:fldCharType="end"/>
            </w:r>
          </w:hyperlink>
        </w:p>
        <w:p w14:paraId="1B502311" w14:textId="38550C81"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61" w:history="1">
            <w:r w:rsidR="007F497A" w:rsidRPr="00383A03">
              <w:rPr>
                <w:rStyle w:val="Hyperlink"/>
                <w:rFonts w:cs="Times New Roman"/>
                <w:noProof/>
                <w:lang w:val="en-US"/>
              </w:rPr>
              <w:t>2.2.2.</w:t>
            </w:r>
            <w:r w:rsidR="007F497A">
              <w:rPr>
                <w:rFonts w:asciiTheme="minorHAnsi" w:eastAsiaTheme="minorEastAsia" w:hAnsiTheme="minorHAnsi"/>
                <w:noProof/>
                <w:sz w:val="22"/>
                <w:lang w:val="en-US" w:eastAsia="ja-JP"/>
              </w:rPr>
              <w:tab/>
            </w:r>
            <w:r w:rsidR="007F497A" w:rsidRPr="00383A03">
              <w:rPr>
                <w:rStyle w:val="Hyperlink"/>
                <w:rFonts w:cs="Times New Roman"/>
                <w:noProof/>
                <w:lang w:val="en-US"/>
              </w:rPr>
              <w:t>Y tế</w:t>
            </w:r>
            <w:r w:rsidR="007F497A">
              <w:rPr>
                <w:noProof/>
                <w:webHidden/>
              </w:rPr>
              <w:tab/>
            </w:r>
            <w:r w:rsidR="007F497A">
              <w:rPr>
                <w:noProof/>
                <w:webHidden/>
              </w:rPr>
              <w:fldChar w:fldCharType="begin"/>
            </w:r>
            <w:r w:rsidR="007F497A">
              <w:rPr>
                <w:noProof/>
                <w:webHidden/>
              </w:rPr>
              <w:instrText xml:space="preserve"> PAGEREF _Toc183024261 \h </w:instrText>
            </w:r>
            <w:r w:rsidR="007F497A">
              <w:rPr>
                <w:noProof/>
                <w:webHidden/>
              </w:rPr>
            </w:r>
            <w:r w:rsidR="007F497A">
              <w:rPr>
                <w:noProof/>
                <w:webHidden/>
              </w:rPr>
              <w:fldChar w:fldCharType="separate"/>
            </w:r>
            <w:r w:rsidR="007F497A">
              <w:rPr>
                <w:noProof/>
                <w:webHidden/>
              </w:rPr>
              <w:t>32</w:t>
            </w:r>
            <w:r w:rsidR="007F497A">
              <w:rPr>
                <w:noProof/>
                <w:webHidden/>
              </w:rPr>
              <w:fldChar w:fldCharType="end"/>
            </w:r>
          </w:hyperlink>
        </w:p>
        <w:p w14:paraId="6C5E0197" w14:textId="21F2B659"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62" w:history="1">
            <w:r w:rsidR="007F497A" w:rsidRPr="00383A03">
              <w:rPr>
                <w:rStyle w:val="Hyperlink"/>
                <w:rFonts w:cs="Times New Roman"/>
                <w:noProof/>
                <w:lang w:val="fr-FR"/>
              </w:rPr>
              <w:t>2.2.3.</w:t>
            </w:r>
            <w:r w:rsidR="007F497A">
              <w:rPr>
                <w:rFonts w:asciiTheme="minorHAnsi" w:eastAsiaTheme="minorEastAsia" w:hAnsiTheme="minorHAnsi"/>
                <w:noProof/>
                <w:sz w:val="22"/>
                <w:lang w:val="en-US" w:eastAsia="ja-JP"/>
              </w:rPr>
              <w:tab/>
            </w:r>
            <w:r w:rsidR="007F497A" w:rsidRPr="00383A03">
              <w:rPr>
                <w:rStyle w:val="Hyperlink"/>
                <w:rFonts w:cs="Times New Roman"/>
                <w:noProof/>
                <w:lang w:val="fr-FR"/>
              </w:rPr>
              <w:t>Giáo dục</w:t>
            </w:r>
            <w:r w:rsidR="007F497A">
              <w:rPr>
                <w:noProof/>
                <w:webHidden/>
              </w:rPr>
              <w:tab/>
            </w:r>
            <w:r w:rsidR="007F497A">
              <w:rPr>
                <w:noProof/>
                <w:webHidden/>
              </w:rPr>
              <w:fldChar w:fldCharType="begin"/>
            </w:r>
            <w:r w:rsidR="007F497A">
              <w:rPr>
                <w:noProof/>
                <w:webHidden/>
              </w:rPr>
              <w:instrText xml:space="preserve"> PAGEREF _Toc183024262 \h </w:instrText>
            </w:r>
            <w:r w:rsidR="007F497A">
              <w:rPr>
                <w:noProof/>
                <w:webHidden/>
              </w:rPr>
            </w:r>
            <w:r w:rsidR="007F497A">
              <w:rPr>
                <w:noProof/>
                <w:webHidden/>
              </w:rPr>
              <w:fldChar w:fldCharType="separate"/>
            </w:r>
            <w:r w:rsidR="007F497A">
              <w:rPr>
                <w:noProof/>
                <w:webHidden/>
              </w:rPr>
              <w:t>33</w:t>
            </w:r>
            <w:r w:rsidR="007F497A">
              <w:rPr>
                <w:noProof/>
                <w:webHidden/>
              </w:rPr>
              <w:fldChar w:fldCharType="end"/>
            </w:r>
          </w:hyperlink>
        </w:p>
        <w:p w14:paraId="6D6FE375" w14:textId="2B521D26"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63" w:history="1">
            <w:r w:rsidR="007F497A" w:rsidRPr="00383A03">
              <w:rPr>
                <w:rStyle w:val="Hyperlink"/>
                <w:rFonts w:cs="Times New Roman"/>
                <w:noProof/>
                <w:lang w:val="fr-FR"/>
              </w:rPr>
              <w:t>2.2.4.</w:t>
            </w:r>
            <w:r w:rsidR="007F497A">
              <w:rPr>
                <w:rFonts w:asciiTheme="minorHAnsi" w:eastAsiaTheme="minorEastAsia" w:hAnsiTheme="minorHAnsi"/>
                <w:noProof/>
                <w:sz w:val="22"/>
                <w:lang w:val="en-US" w:eastAsia="ja-JP"/>
              </w:rPr>
              <w:tab/>
            </w:r>
            <w:r w:rsidR="007F497A" w:rsidRPr="00383A03">
              <w:rPr>
                <w:rStyle w:val="Hyperlink"/>
                <w:rFonts w:cs="Times New Roman"/>
                <w:noProof/>
                <w:lang w:val="fr-FR"/>
              </w:rPr>
              <w:t>Dịch vụ tài chính &amp; ngân hàng</w:t>
            </w:r>
            <w:r w:rsidR="007F497A">
              <w:rPr>
                <w:noProof/>
                <w:webHidden/>
              </w:rPr>
              <w:tab/>
            </w:r>
            <w:r w:rsidR="007F497A">
              <w:rPr>
                <w:noProof/>
                <w:webHidden/>
              </w:rPr>
              <w:fldChar w:fldCharType="begin"/>
            </w:r>
            <w:r w:rsidR="007F497A">
              <w:rPr>
                <w:noProof/>
                <w:webHidden/>
              </w:rPr>
              <w:instrText xml:space="preserve"> PAGEREF _Toc183024263 \h </w:instrText>
            </w:r>
            <w:r w:rsidR="007F497A">
              <w:rPr>
                <w:noProof/>
                <w:webHidden/>
              </w:rPr>
            </w:r>
            <w:r w:rsidR="007F497A">
              <w:rPr>
                <w:noProof/>
                <w:webHidden/>
              </w:rPr>
              <w:fldChar w:fldCharType="separate"/>
            </w:r>
            <w:r w:rsidR="007F497A">
              <w:rPr>
                <w:noProof/>
                <w:webHidden/>
              </w:rPr>
              <w:t>33</w:t>
            </w:r>
            <w:r w:rsidR="007F497A">
              <w:rPr>
                <w:noProof/>
                <w:webHidden/>
              </w:rPr>
              <w:fldChar w:fldCharType="end"/>
            </w:r>
          </w:hyperlink>
        </w:p>
        <w:p w14:paraId="7875E507" w14:textId="7B67535A"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64" w:history="1">
            <w:r w:rsidR="007F497A" w:rsidRPr="00383A03">
              <w:rPr>
                <w:rStyle w:val="Hyperlink"/>
                <w:rFonts w:cs="Times New Roman"/>
                <w:noProof/>
                <w:lang w:val="en-US"/>
              </w:rPr>
              <w:t>2.2.5.</w:t>
            </w:r>
            <w:r w:rsidR="007F497A">
              <w:rPr>
                <w:rFonts w:asciiTheme="minorHAnsi" w:eastAsiaTheme="minorEastAsia" w:hAnsiTheme="minorHAnsi"/>
                <w:noProof/>
                <w:sz w:val="22"/>
                <w:lang w:val="en-US" w:eastAsia="ja-JP"/>
              </w:rPr>
              <w:tab/>
            </w:r>
            <w:r w:rsidR="007F497A" w:rsidRPr="00383A03">
              <w:rPr>
                <w:rStyle w:val="Hyperlink"/>
                <w:rFonts w:cs="Times New Roman"/>
                <w:noProof/>
                <w:lang w:val="en-US"/>
              </w:rPr>
              <w:t>Thương mại điện tử</w:t>
            </w:r>
            <w:r w:rsidR="007F497A">
              <w:rPr>
                <w:noProof/>
                <w:webHidden/>
              </w:rPr>
              <w:tab/>
            </w:r>
            <w:r w:rsidR="007F497A">
              <w:rPr>
                <w:noProof/>
                <w:webHidden/>
              </w:rPr>
              <w:fldChar w:fldCharType="begin"/>
            </w:r>
            <w:r w:rsidR="007F497A">
              <w:rPr>
                <w:noProof/>
                <w:webHidden/>
              </w:rPr>
              <w:instrText xml:space="preserve"> PAGEREF _Toc183024264 \h </w:instrText>
            </w:r>
            <w:r w:rsidR="007F497A">
              <w:rPr>
                <w:noProof/>
                <w:webHidden/>
              </w:rPr>
            </w:r>
            <w:r w:rsidR="007F497A">
              <w:rPr>
                <w:noProof/>
                <w:webHidden/>
              </w:rPr>
              <w:fldChar w:fldCharType="separate"/>
            </w:r>
            <w:r w:rsidR="007F497A">
              <w:rPr>
                <w:noProof/>
                <w:webHidden/>
              </w:rPr>
              <w:t>33</w:t>
            </w:r>
            <w:r w:rsidR="007F497A">
              <w:rPr>
                <w:noProof/>
                <w:webHidden/>
              </w:rPr>
              <w:fldChar w:fldCharType="end"/>
            </w:r>
          </w:hyperlink>
        </w:p>
        <w:p w14:paraId="5DE0428A" w14:textId="074EA67A"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65" w:history="1">
            <w:r w:rsidR="007F497A" w:rsidRPr="00383A03">
              <w:rPr>
                <w:rStyle w:val="Hyperlink"/>
                <w:rFonts w:cs="Times New Roman"/>
                <w:noProof/>
                <w:lang w:val="en-US"/>
              </w:rPr>
              <w:t>2.2.6.</w:t>
            </w:r>
            <w:r w:rsidR="007F497A">
              <w:rPr>
                <w:rFonts w:asciiTheme="minorHAnsi" w:eastAsiaTheme="minorEastAsia" w:hAnsiTheme="minorHAnsi"/>
                <w:noProof/>
                <w:sz w:val="22"/>
                <w:lang w:val="en-US" w:eastAsia="ja-JP"/>
              </w:rPr>
              <w:tab/>
            </w:r>
            <w:r w:rsidR="007F497A" w:rsidRPr="00383A03">
              <w:rPr>
                <w:rStyle w:val="Hyperlink"/>
                <w:rFonts w:cs="Times New Roman"/>
                <w:noProof/>
              </w:rPr>
              <w:t>Truyền thông và viễn thôn</w:t>
            </w:r>
            <w:r w:rsidR="007F497A" w:rsidRPr="00383A03">
              <w:rPr>
                <w:rStyle w:val="Hyperlink"/>
                <w:rFonts w:cs="Times New Roman"/>
                <w:noProof/>
                <w:lang w:val="en-US"/>
              </w:rPr>
              <w:t>g</w:t>
            </w:r>
            <w:r w:rsidR="007F497A">
              <w:rPr>
                <w:noProof/>
                <w:webHidden/>
              </w:rPr>
              <w:tab/>
            </w:r>
            <w:r w:rsidR="007F497A">
              <w:rPr>
                <w:noProof/>
                <w:webHidden/>
              </w:rPr>
              <w:fldChar w:fldCharType="begin"/>
            </w:r>
            <w:r w:rsidR="007F497A">
              <w:rPr>
                <w:noProof/>
                <w:webHidden/>
              </w:rPr>
              <w:instrText xml:space="preserve"> PAGEREF _Toc183024265 \h </w:instrText>
            </w:r>
            <w:r w:rsidR="007F497A">
              <w:rPr>
                <w:noProof/>
                <w:webHidden/>
              </w:rPr>
            </w:r>
            <w:r w:rsidR="007F497A">
              <w:rPr>
                <w:noProof/>
                <w:webHidden/>
              </w:rPr>
              <w:fldChar w:fldCharType="separate"/>
            </w:r>
            <w:r w:rsidR="007F497A">
              <w:rPr>
                <w:noProof/>
                <w:webHidden/>
              </w:rPr>
              <w:t>34</w:t>
            </w:r>
            <w:r w:rsidR="007F497A">
              <w:rPr>
                <w:noProof/>
                <w:webHidden/>
              </w:rPr>
              <w:fldChar w:fldCharType="end"/>
            </w:r>
          </w:hyperlink>
        </w:p>
        <w:p w14:paraId="7F6591DA" w14:textId="452BBE6A" w:rsidR="007F497A" w:rsidRDefault="00677F22" w:rsidP="007F497A">
          <w:pPr>
            <w:pStyle w:val="TOC1"/>
            <w:tabs>
              <w:tab w:val="right" w:leader="dot" w:pos="9072"/>
            </w:tabs>
            <w:rPr>
              <w:rFonts w:asciiTheme="minorHAnsi" w:eastAsiaTheme="minorEastAsia" w:hAnsiTheme="minorHAnsi" w:cstheme="minorBidi"/>
              <w:b w:val="0"/>
              <w:bCs w:val="0"/>
              <w:sz w:val="22"/>
              <w:lang w:val="en-US" w:eastAsia="ja-JP"/>
            </w:rPr>
          </w:pPr>
          <w:hyperlink w:anchor="_Toc183024266" w:history="1">
            <w:r w:rsidR="007F497A" w:rsidRPr="00383A03">
              <w:rPr>
                <w:rStyle w:val="Hyperlink"/>
              </w:rPr>
              <w:t>CHƯƠNG 3. MỘT SỐ NỀN TẢNG BLOCKCHAIN VÀ THỬ NGHIỆM BLOCKCHAIN TRÊN HYPERLEDGER FABRIC</w:t>
            </w:r>
            <w:r w:rsidR="007F497A">
              <w:rPr>
                <w:webHidden/>
              </w:rPr>
              <w:tab/>
            </w:r>
            <w:r w:rsidR="007F497A">
              <w:rPr>
                <w:webHidden/>
              </w:rPr>
              <w:fldChar w:fldCharType="begin"/>
            </w:r>
            <w:r w:rsidR="007F497A">
              <w:rPr>
                <w:webHidden/>
              </w:rPr>
              <w:instrText xml:space="preserve"> PAGEREF _Toc183024266 \h </w:instrText>
            </w:r>
            <w:r w:rsidR="007F497A">
              <w:rPr>
                <w:webHidden/>
              </w:rPr>
            </w:r>
            <w:r w:rsidR="007F497A">
              <w:rPr>
                <w:webHidden/>
              </w:rPr>
              <w:fldChar w:fldCharType="separate"/>
            </w:r>
            <w:r w:rsidR="007F497A">
              <w:rPr>
                <w:webHidden/>
              </w:rPr>
              <w:t>35</w:t>
            </w:r>
            <w:r w:rsidR="007F497A">
              <w:rPr>
                <w:webHidden/>
              </w:rPr>
              <w:fldChar w:fldCharType="end"/>
            </w:r>
          </w:hyperlink>
        </w:p>
        <w:p w14:paraId="769963B5" w14:textId="513E9401" w:rsidR="007F497A" w:rsidRDefault="00677F22" w:rsidP="007F497A">
          <w:pPr>
            <w:pStyle w:val="TOC2"/>
            <w:tabs>
              <w:tab w:val="right" w:leader="dot" w:pos="9072"/>
            </w:tabs>
            <w:rPr>
              <w:rFonts w:asciiTheme="minorHAnsi" w:eastAsiaTheme="minorEastAsia" w:hAnsiTheme="minorHAnsi"/>
              <w:noProof/>
              <w:sz w:val="22"/>
              <w:lang w:val="en-US" w:eastAsia="ja-JP"/>
            </w:rPr>
          </w:pPr>
          <w:hyperlink w:anchor="_Toc183024267" w:history="1">
            <w:r w:rsidR="007F497A" w:rsidRPr="00383A03">
              <w:rPr>
                <w:rStyle w:val="Hyperlink"/>
                <w:noProof/>
              </w:rPr>
              <w:t>3.1.</w:t>
            </w:r>
            <w:r w:rsidR="007F497A">
              <w:rPr>
                <w:rFonts w:asciiTheme="minorHAnsi" w:eastAsiaTheme="minorEastAsia" w:hAnsiTheme="minorHAnsi"/>
                <w:noProof/>
                <w:sz w:val="22"/>
                <w:lang w:val="en-US" w:eastAsia="ja-JP"/>
              </w:rPr>
              <w:tab/>
            </w:r>
            <w:r w:rsidR="007F497A" w:rsidRPr="00383A03">
              <w:rPr>
                <w:rStyle w:val="Hyperlink"/>
                <w:noProof/>
              </w:rPr>
              <w:t>Một số nền tảng Blockchain</w:t>
            </w:r>
            <w:r w:rsidR="007F497A">
              <w:rPr>
                <w:noProof/>
                <w:webHidden/>
              </w:rPr>
              <w:tab/>
            </w:r>
            <w:r w:rsidR="007F497A">
              <w:rPr>
                <w:noProof/>
                <w:webHidden/>
              </w:rPr>
              <w:fldChar w:fldCharType="begin"/>
            </w:r>
            <w:r w:rsidR="007F497A">
              <w:rPr>
                <w:noProof/>
                <w:webHidden/>
              </w:rPr>
              <w:instrText xml:space="preserve"> PAGEREF _Toc183024267 \h </w:instrText>
            </w:r>
            <w:r w:rsidR="007F497A">
              <w:rPr>
                <w:noProof/>
                <w:webHidden/>
              </w:rPr>
            </w:r>
            <w:r w:rsidR="007F497A">
              <w:rPr>
                <w:noProof/>
                <w:webHidden/>
              </w:rPr>
              <w:fldChar w:fldCharType="separate"/>
            </w:r>
            <w:r w:rsidR="007F497A">
              <w:rPr>
                <w:noProof/>
                <w:webHidden/>
              </w:rPr>
              <w:t>35</w:t>
            </w:r>
            <w:r w:rsidR="007F497A">
              <w:rPr>
                <w:noProof/>
                <w:webHidden/>
              </w:rPr>
              <w:fldChar w:fldCharType="end"/>
            </w:r>
          </w:hyperlink>
        </w:p>
        <w:p w14:paraId="75931F58" w14:textId="4DBCB7A8"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68" w:history="1">
            <w:r w:rsidR="007F497A" w:rsidRPr="00383A03">
              <w:rPr>
                <w:rStyle w:val="Hyperlink"/>
                <w:noProof/>
              </w:rPr>
              <w:t>3.1.1.</w:t>
            </w:r>
            <w:r w:rsidR="007F497A">
              <w:rPr>
                <w:rFonts w:asciiTheme="minorHAnsi" w:eastAsiaTheme="minorEastAsia" w:hAnsiTheme="minorHAnsi"/>
                <w:noProof/>
                <w:sz w:val="22"/>
                <w:lang w:val="en-US" w:eastAsia="ja-JP"/>
              </w:rPr>
              <w:tab/>
            </w:r>
            <w:r w:rsidR="007F497A" w:rsidRPr="00383A03">
              <w:rPr>
                <w:rStyle w:val="Hyperlink"/>
                <w:noProof/>
              </w:rPr>
              <w:t>Ethereum</w:t>
            </w:r>
            <w:r w:rsidR="007F497A">
              <w:rPr>
                <w:noProof/>
                <w:webHidden/>
              </w:rPr>
              <w:tab/>
            </w:r>
            <w:r w:rsidR="007F497A">
              <w:rPr>
                <w:noProof/>
                <w:webHidden/>
              </w:rPr>
              <w:fldChar w:fldCharType="begin"/>
            </w:r>
            <w:r w:rsidR="007F497A">
              <w:rPr>
                <w:noProof/>
                <w:webHidden/>
              </w:rPr>
              <w:instrText xml:space="preserve"> PAGEREF _Toc183024268 \h </w:instrText>
            </w:r>
            <w:r w:rsidR="007F497A">
              <w:rPr>
                <w:noProof/>
                <w:webHidden/>
              </w:rPr>
            </w:r>
            <w:r w:rsidR="007F497A">
              <w:rPr>
                <w:noProof/>
                <w:webHidden/>
              </w:rPr>
              <w:fldChar w:fldCharType="separate"/>
            </w:r>
            <w:r w:rsidR="007F497A">
              <w:rPr>
                <w:noProof/>
                <w:webHidden/>
              </w:rPr>
              <w:t>35</w:t>
            </w:r>
            <w:r w:rsidR="007F497A">
              <w:rPr>
                <w:noProof/>
                <w:webHidden/>
              </w:rPr>
              <w:fldChar w:fldCharType="end"/>
            </w:r>
          </w:hyperlink>
        </w:p>
        <w:p w14:paraId="28267845" w14:textId="73062FE6"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69" w:history="1">
            <w:r w:rsidR="007F497A" w:rsidRPr="00383A03">
              <w:rPr>
                <w:rStyle w:val="Hyperlink"/>
                <w:noProof/>
              </w:rPr>
              <w:t>3.1.2.</w:t>
            </w:r>
            <w:r w:rsidR="007F497A">
              <w:rPr>
                <w:rFonts w:asciiTheme="minorHAnsi" w:eastAsiaTheme="minorEastAsia" w:hAnsiTheme="minorHAnsi"/>
                <w:noProof/>
                <w:sz w:val="22"/>
                <w:lang w:val="en-US" w:eastAsia="ja-JP"/>
              </w:rPr>
              <w:tab/>
            </w:r>
            <w:r w:rsidR="007F497A" w:rsidRPr="00383A03">
              <w:rPr>
                <w:rStyle w:val="Hyperlink"/>
                <w:noProof/>
              </w:rPr>
              <w:t>Hyperledger Fabric</w:t>
            </w:r>
            <w:r w:rsidR="007F497A">
              <w:rPr>
                <w:noProof/>
                <w:webHidden/>
              </w:rPr>
              <w:tab/>
            </w:r>
            <w:r w:rsidR="007F497A">
              <w:rPr>
                <w:noProof/>
                <w:webHidden/>
              </w:rPr>
              <w:fldChar w:fldCharType="begin"/>
            </w:r>
            <w:r w:rsidR="007F497A">
              <w:rPr>
                <w:noProof/>
                <w:webHidden/>
              </w:rPr>
              <w:instrText xml:space="preserve"> PAGEREF _Toc183024269 \h </w:instrText>
            </w:r>
            <w:r w:rsidR="007F497A">
              <w:rPr>
                <w:noProof/>
                <w:webHidden/>
              </w:rPr>
            </w:r>
            <w:r w:rsidR="007F497A">
              <w:rPr>
                <w:noProof/>
                <w:webHidden/>
              </w:rPr>
              <w:fldChar w:fldCharType="separate"/>
            </w:r>
            <w:r w:rsidR="007F497A">
              <w:rPr>
                <w:noProof/>
                <w:webHidden/>
              </w:rPr>
              <w:t>35</w:t>
            </w:r>
            <w:r w:rsidR="007F497A">
              <w:rPr>
                <w:noProof/>
                <w:webHidden/>
              </w:rPr>
              <w:fldChar w:fldCharType="end"/>
            </w:r>
          </w:hyperlink>
        </w:p>
        <w:p w14:paraId="66E0A7EF" w14:textId="21F4A856"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70" w:history="1">
            <w:r w:rsidR="007F497A" w:rsidRPr="00383A03">
              <w:rPr>
                <w:rStyle w:val="Hyperlink"/>
                <w:noProof/>
              </w:rPr>
              <w:t>3.1.3.</w:t>
            </w:r>
            <w:r w:rsidR="007F497A">
              <w:rPr>
                <w:rFonts w:asciiTheme="minorHAnsi" w:eastAsiaTheme="minorEastAsia" w:hAnsiTheme="minorHAnsi"/>
                <w:noProof/>
                <w:sz w:val="22"/>
                <w:lang w:val="en-US" w:eastAsia="ja-JP"/>
              </w:rPr>
              <w:tab/>
            </w:r>
            <w:r w:rsidR="007F497A" w:rsidRPr="00383A03">
              <w:rPr>
                <w:rStyle w:val="Hyperlink"/>
                <w:noProof/>
              </w:rPr>
              <w:t>Binance Smart Chain (BSC)</w:t>
            </w:r>
            <w:r w:rsidR="007F497A">
              <w:rPr>
                <w:noProof/>
                <w:webHidden/>
              </w:rPr>
              <w:tab/>
            </w:r>
            <w:r w:rsidR="007F497A">
              <w:rPr>
                <w:noProof/>
                <w:webHidden/>
              </w:rPr>
              <w:fldChar w:fldCharType="begin"/>
            </w:r>
            <w:r w:rsidR="007F497A">
              <w:rPr>
                <w:noProof/>
                <w:webHidden/>
              </w:rPr>
              <w:instrText xml:space="preserve"> PAGEREF _Toc183024270 \h </w:instrText>
            </w:r>
            <w:r w:rsidR="007F497A">
              <w:rPr>
                <w:noProof/>
                <w:webHidden/>
              </w:rPr>
            </w:r>
            <w:r w:rsidR="007F497A">
              <w:rPr>
                <w:noProof/>
                <w:webHidden/>
              </w:rPr>
              <w:fldChar w:fldCharType="separate"/>
            </w:r>
            <w:r w:rsidR="007F497A">
              <w:rPr>
                <w:noProof/>
                <w:webHidden/>
              </w:rPr>
              <w:t>35</w:t>
            </w:r>
            <w:r w:rsidR="007F497A">
              <w:rPr>
                <w:noProof/>
                <w:webHidden/>
              </w:rPr>
              <w:fldChar w:fldCharType="end"/>
            </w:r>
          </w:hyperlink>
        </w:p>
        <w:p w14:paraId="539776DB" w14:textId="12A52BFB" w:rsidR="007F497A" w:rsidRDefault="00677F22" w:rsidP="007F497A">
          <w:pPr>
            <w:pStyle w:val="TOC3"/>
            <w:tabs>
              <w:tab w:val="right" w:leader="dot" w:pos="9072"/>
            </w:tabs>
            <w:rPr>
              <w:rFonts w:asciiTheme="minorHAnsi" w:eastAsiaTheme="minorEastAsia" w:hAnsiTheme="minorHAnsi"/>
              <w:noProof/>
              <w:sz w:val="22"/>
              <w:lang w:val="en-US" w:eastAsia="ja-JP"/>
            </w:rPr>
          </w:pPr>
          <w:hyperlink w:anchor="_Toc183024271" w:history="1">
            <w:r w:rsidR="007F497A" w:rsidRPr="00383A03">
              <w:rPr>
                <w:rStyle w:val="Hyperlink"/>
                <w:noProof/>
              </w:rPr>
              <w:t>3.1.4.</w:t>
            </w:r>
            <w:r w:rsidR="007F497A">
              <w:rPr>
                <w:rFonts w:asciiTheme="minorHAnsi" w:eastAsiaTheme="minorEastAsia" w:hAnsiTheme="minorHAnsi"/>
                <w:noProof/>
                <w:sz w:val="22"/>
                <w:lang w:val="en-US" w:eastAsia="ja-JP"/>
              </w:rPr>
              <w:tab/>
            </w:r>
            <w:r w:rsidR="007F497A" w:rsidRPr="00383A03">
              <w:rPr>
                <w:rStyle w:val="Hyperlink"/>
                <w:noProof/>
              </w:rPr>
              <w:t>Solana</w:t>
            </w:r>
            <w:r w:rsidR="007F497A">
              <w:rPr>
                <w:noProof/>
                <w:webHidden/>
              </w:rPr>
              <w:tab/>
            </w:r>
            <w:r w:rsidR="007F497A">
              <w:rPr>
                <w:noProof/>
                <w:webHidden/>
              </w:rPr>
              <w:fldChar w:fldCharType="begin"/>
            </w:r>
            <w:r w:rsidR="007F497A">
              <w:rPr>
                <w:noProof/>
                <w:webHidden/>
              </w:rPr>
              <w:instrText xml:space="preserve"> PAGEREF _Toc183024271 \h </w:instrText>
            </w:r>
            <w:r w:rsidR="007F497A">
              <w:rPr>
                <w:noProof/>
                <w:webHidden/>
              </w:rPr>
            </w:r>
            <w:r w:rsidR="007F497A">
              <w:rPr>
                <w:noProof/>
                <w:webHidden/>
              </w:rPr>
              <w:fldChar w:fldCharType="separate"/>
            </w:r>
            <w:r w:rsidR="007F497A">
              <w:rPr>
                <w:noProof/>
                <w:webHidden/>
              </w:rPr>
              <w:t>36</w:t>
            </w:r>
            <w:r w:rsidR="007F497A">
              <w:rPr>
                <w:noProof/>
                <w:webHidden/>
              </w:rPr>
              <w:fldChar w:fldCharType="end"/>
            </w:r>
          </w:hyperlink>
        </w:p>
        <w:p w14:paraId="74B79323" w14:textId="7EC90BFF" w:rsidR="007F497A" w:rsidRDefault="00677F22" w:rsidP="007F497A">
          <w:pPr>
            <w:pStyle w:val="TOC2"/>
            <w:tabs>
              <w:tab w:val="right" w:leader="dot" w:pos="9072"/>
            </w:tabs>
            <w:rPr>
              <w:rFonts w:asciiTheme="minorHAnsi" w:eastAsiaTheme="minorEastAsia" w:hAnsiTheme="minorHAnsi"/>
              <w:noProof/>
              <w:sz w:val="22"/>
              <w:lang w:val="en-US" w:eastAsia="ja-JP"/>
            </w:rPr>
          </w:pPr>
          <w:hyperlink w:anchor="_Toc183024272" w:history="1">
            <w:r w:rsidR="007F497A" w:rsidRPr="00383A03">
              <w:rPr>
                <w:rStyle w:val="Hyperlink"/>
                <w:noProof/>
              </w:rPr>
              <w:t>3.2.</w:t>
            </w:r>
            <w:r w:rsidR="007F497A">
              <w:rPr>
                <w:rFonts w:asciiTheme="minorHAnsi" w:eastAsiaTheme="minorEastAsia" w:hAnsiTheme="minorHAnsi"/>
                <w:noProof/>
                <w:sz w:val="22"/>
                <w:lang w:val="en-US" w:eastAsia="ja-JP"/>
              </w:rPr>
              <w:tab/>
            </w:r>
            <w:r w:rsidR="007F497A" w:rsidRPr="00383A03">
              <w:rPr>
                <w:rStyle w:val="Hyperlink"/>
                <w:noProof/>
              </w:rPr>
              <w:t>Thử nghiệm Blockchain trên môi trường Hyperledger Fabric</w:t>
            </w:r>
            <w:r w:rsidR="007F497A">
              <w:rPr>
                <w:noProof/>
                <w:webHidden/>
              </w:rPr>
              <w:tab/>
            </w:r>
            <w:r w:rsidR="007F497A">
              <w:rPr>
                <w:noProof/>
                <w:webHidden/>
              </w:rPr>
              <w:fldChar w:fldCharType="begin"/>
            </w:r>
            <w:r w:rsidR="007F497A">
              <w:rPr>
                <w:noProof/>
                <w:webHidden/>
              </w:rPr>
              <w:instrText xml:space="preserve"> PAGEREF _Toc183024272 \h </w:instrText>
            </w:r>
            <w:r w:rsidR="007F497A">
              <w:rPr>
                <w:noProof/>
                <w:webHidden/>
              </w:rPr>
            </w:r>
            <w:r w:rsidR="007F497A">
              <w:rPr>
                <w:noProof/>
                <w:webHidden/>
              </w:rPr>
              <w:fldChar w:fldCharType="separate"/>
            </w:r>
            <w:r w:rsidR="007F497A">
              <w:rPr>
                <w:noProof/>
                <w:webHidden/>
              </w:rPr>
              <w:t>36</w:t>
            </w:r>
            <w:r w:rsidR="007F497A">
              <w:rPr>
                <w:noProof/>
                <w:webHidden/>
              </w:rPr>
              <w:fldChar w:fldCharType="end"/>
            </w:r>
          </w:hyperlink>
        </w:p>
        <w:p w14:paraId="4174CA03" w14:textId="7C8DD188" w:rsidR="007F497A" w:rsidRDefault="00677F22" w:rsidP="007F497A">
          <w:pPr>
            <w:pStyle w:val="TOC1"/>
            <w:tabs>
              <w:tab w:val="right" w:leader="dot" w:pos="9072"/>
            </w:tabs>
            <w:rPr>
              <w:rFonts w:asciiTheme="minorHAnsi" w:eastAsiaTheme="minorEastAsia" w:hAnsiTheme="minorHAnsi" w:cstheme="minorBidi"/>
              <w:b w:val="0"/>
              <w:bCs w:val="0"/>
              <w:sz w:val="22"/>
              <w:lang w:val="en-US" w:eastAsia="ja-JP"/>
            </w:rPr>
          </w:pPr>
          <w:hyperlink w:anchor="_Toc183024277" w:history="1">
            <w:r w:rsidR="007F497A" w:rsidRPr="00383A03">
              <w:rPr>
                <w:rStyle w:val="Hyperlink"/>
                <w:iCs/>
              </w:rPr>
              <w:t>KẾT</w:t>
            </w:r>
            <w:r w:rsidR="007F497A" w:rsidRPr="00383A03">
              <w:rPr>
                <w:rStyle w:val="Hyperlink"/>
                <w:iCs/>
                <w:spacing w:val="-5"/>
              </w:rPr>
              <w:t xml:space="preserve"> </w:t>
            </w:r>
            <w:r w:rsidR="007F497A" w:rsidRPr="00383A03">
              <w:rPr>
                <w:rStyle w:val="Hyperlink"/>
                <w:iCs/>
              </w:rPr>
              <w:t>LUẬN</w:t>
            </w:r>
            <w:r w:rsidR="007F497A">
              <w:rPr>
                <w:webHidden/>
              </w:rPr>
              <w:tab/>
            </w:r>
            <w:r w:rsidR="007F497A">
              <w:rPr>
                <w:webHidden/>
              </w:rPr>
              <w:fldChar w:fldCharType="begin"/>
            </w:r>
            <w:r w:rsidR="007F497A">
              <w:rPr>
                <w:webHidden/>
              </w:rPr>
              <w:instrText xml:space="preserve"> PAGEREF _Toc183024277 \h </w:instrText>
            </w:r>
            <w:r w:rsidR="007F497A">
              <w:rPr>
                <w:webHidden/>
              </w:rPr>
            </w:r>
            <w:r w:rsidR="007F497A">
              <w:rPr>
                <w:webHidden/>
              </w:rPr>
              <w:fldChar w:fldCharType="separate"/>
            </w:r>
            <w:r w:rsidR="007F497A">
              <w:rPr>
                <w:webHidden/>
              </w:rPr>
              <w:t>50</w:t>
            </w:r>
            <w:r w:rsidR="007F497A">
              <w:rPr>
                <w:webHidden/>
              </w:rPr>
              <w:fldChar w:fldCharType="end"/>
            </w:r>
          </w:hyperlink>
        </w:p>
        <w:p w14:paraId="3876BB11" w14:textId="30887C25" w:rsidR="007F497A" w:rsidRDefault="00677F22" w:rsidP="007F497A">
          <w:pPr>
            <w:pStyle w:val="TOC1"/>
            <w:tabs>
              <w:tab w:val="right" w:leader="dot" w:pos="9072"/>
            </w:tabs>
            <w:rPr>
              <w:rFonts w:asciiTheme="minorHAnsi" w:eastAsiaTheme="minorEastAsia" w:hAnsiTheme="minorHAnsi" w:cstheme="minorBidi"/>
              <w:b w:val="0"/>
              <w:bCs w:val="0"/>
              <w:sz w:val="22"/>
              <w:lang w:val="en-US" w:eastAsia="ja-JP"/>
            </w:rPr>
          </w:pPr>
          <w:hyperlink w:anchor="_Toc183024278" w:history="1">
            <w:r w:rsidR="007F497A" w:rsidRPr="00383A03">
              <w:rPr>
                <w:rStyle w:val="Hyperlink"/>
              </w:rPr>
              <w:t>TÀI LIỆU THAM KHẢO</w:t>
            </w:r>
            <w:r w:rsidR="007F497A">
              <w:rPr>
                <w:webHidden/>
              </w:rPr>
              <w:tab/>
            </w:r>
            <w:r w:rsidR="007F497A">
              <w:rPr>
                <w:webHidden/>
              </w:rPr>
              <w:fldChar w:fldCharType="begin"/>
            </w:r>
            <w:r w:rsidR="007F497A">
              <w:rPr>
                <w:webHidden/>
              </w:rPr>
              <w:instrText xml:space="preserve"> PAGEREF _Toc183024278 \h </w:instrText>
            </w:r>
            <w:r w:rsidR="007F497A">
              <w:rPr>
                <w:webHidden/>
              </w:rPr>
            </w:r>
            <w:r w:rsidR="007F497A">
              <w:rPr>
                <w:webHidden/>
              </w:rPr>
              <w:fldChar w:fldCharType="separate"/>
            </w:r>
            <w:r w:rsidR="007F497A">
              <w:rPr>
                <w:webHidden/>
              </w:rPr>
              <w:t>51</w:t>
            </w:r>
            <w:r w:rsidR="007F497A">
              <w:rPr>
                <w:webHidden/>
              </w:rPr>
              <w:fldChar w:fldCharType="end"/>
            </w:r>
          </w:hyperlink>
        </w:p>
        <w:p w14:paraId="3A5CCBA4" w14:textId="5C0E9530" w:rsidR="00174EE0" w:rsidRDefault="00174EE0">
          <w:r>
            <w:rPr>
              <w:b/>
              <w:bCs/>
              <w:noProof/>
            </w:rPr>
            <w:fldChar w:fldCharType="end"/>
          </w:r>
        </w:p>
      </w:sdtContent>
    </w:sdt>
    <w:p w14:paraId="24B92A60" w14:textId="5BD46482" w:rsidR="00787211" w:rsidRPr="009B60C4" w:rsidRDefault="00174EE0">
      <w:pPr>
        <w:rPr>
          <w:b/>
          <w:caps/>
          <w:sz w:val="28"/>
          <w:lang w:val="vi-VN"/>
        </w:rPr>
      </w:pPr>
      <w:r>
        <w:rPr>
          <w:b/>
          <w:caps/>
          <w:sz w:val="28"/>
          <w:lang w:val="vi-VN"/>
        </w:rPr>
        <w:br w:type="page"/>
      </w:r>
    </w:p>
    <w:p w14:paraId="63082E5E" w14:textId="77777777" w:rsidR="003537B7" w:rsidRDefault="00BB2848" w:rsidP="003537B7">
      <w:pPr>
        <w:pStyle w:val="CTDT-H0"/>
        <w:jc w:val="center"/>
        <w:rPr>
          <w:noProof/>
        </w:rPr>
      </w:pPr>
      <w:bookmarkStart w:id="5" w:name="_Toc183024215"/>
      <w:r w:rsidRPr="009B60C4">
        <w:rPr>
          <w:lang w:val="vi-VN"/>
        </w:rPr>
        <w:lastRenderedPageBreak/>
        <w:t>DANH MỤC CÁC HÌNH VẼ</w:t>
      </w:r>
      <w:bookmarkEnd w:id="4"/>
      <w:bookmarkEnd w:id="3"/>
      <w:bookmarkEnd w:id="2"/>
      <w:bookmarkEnd w:id="5"/>
      <w:r w:rsidR="003537B7">
        <w:rPr>
          <w:sz w:val="24"/>
        </w:rPr>
        <w:fldChar w:fldCharType="begin"/>
      </w:r>
      <w:r w:rsidR="003537B7">
        <w:rPr>
          <w:sz w:val="24"/>
        </w:rPr>
        <w:instrText xml:space="preserve"> TOC \f F \h \z \t "habc" \c </w:instrText>
      </w:r>
      <w:r w:rsidR="003537B7">
        <w:rPr>
          <w:sz w:val="24"/>
        </w:rPr>
        <w:fldChar w:fldCharType="separate"/>
      </w:r>
    </w:p>
    <w:p w14:paraId="4BE7A889" w14:textId="1576760B"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20" w:history="1">
        <w:r w:rsidR="003537B7" w:rsidRPr="006041F7">
          <w:rPr>
            <w:rStyle w:val="Hyperlink"/>
            <w:noProof/>
          </w:rPr>
          <w:t xml:space="preserve">Hình 1.1. Giới </w:t>
        </w:r>
        <w:r w:rsidR="003537B7" w:rsidRPr="006041F7">
          <w:rPr>
            <w:rStyle w:val="Hyperlink"/>
            <w:noProof/>
            <w:lang w:val="vi-VN"/>
          </w:rPr>
          <w:t>thiệ</w:t>
        </w:r>
        <w:r w:rsidR="003537B7" w:rsidRPr="006041F7">
          <w:rPr>
            <w:rStyle w:val="Hyperlink"/>
            <w:noProof/>
          </w:rPr>
          <w:t>u về Blockchain</w:t>
        </w:r>
        <w:r w:rsidR="003537B7">
          <w:rPr>
            <w:noProof/>
            <w:webHidden/>
          </w:rPr>
          <w:tab/>
        </w:r>
        <w:r w:rsidR="003537B7">
          <w:rPr>
            <w:noProof/>
            <w:webHidden/>
          </w:rPr>
          <w:fldChar w:fldCharType="begin"/>
        </w:r>
        <w:r w:rsidR="003537B7">
          <w:rPr>
            <w:noProof/>
            <w:webHidden/>
          </w:rPr>
          <w:instrText xml:space="preserve"> PAGEREF _Toc183027720 \h </w:instrText>
        </w:r>
        <w:r w:rsidR="003537B7">
          <w:rPr>
            <w:noProof/>
            <w:webHidden/>
          </w:rPr>
        </w:r>
        <w:r w:rsidR="003537B7">
          <w:rPr>
            <w:noProof/>
            <w:webHidden/>
          </w:rPr>
          <w:fldChar w:fldCharType="separate"/>
        </w:r>
        <w:r w:rsidR="003537B7">
          <w:rPr>
            <w:noProof/>
            <w:webHidden/>
          </w:rPr>
          <w:t>9</w:t>
        </w:r>
        <w:r w:rsidR="003537B7">
          <w:rPr>
            <w:noProof/>
            <w:webHidden/>
          </w:rPr>
          <w:fldChar w:fldCharType="end"/>
        </w:r>
      </w:hyperlink>
    </w:p>
    <w:p w14:paraId="11396830" w14:textId="3F3FC876"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21" w:history="1">
        <w:r w:rsidR="003537B7" w:rsidRPr="006041F7">
          <w:rPr>
            <w:rStyle w:val="Hyperlink"/>
            <w:rFonts w:cs="Times New Roman"/>
            <w:noProof/>
            <w:shd w:val="clear" w:color="auto" w:fill="FFFFFF"/>
            <w:lang w:val="en-US"/>
          </w:rPr>
          <w:t>Hình 1.2. Các phiên bản của Blockchain</w:t>
        </w:r>
        <w:r w:rsidR="003537B7">
          <w:rPr>
            <w:noProof/>
            <w:webHidden/>
          </w:rPr>
          <w:tab/>
        </w:r>
        <w:r w:rsidR="003537B7">
          <w:rPr>
            <w:noProof/>
            <w:webHidden/>
          </w:rPr>
          <w:fldChar w:fldCharType="begin"/>
        </w:r>
        <w:r w:rsidR="003537B7">
          <w:rPr>
            <w:noProof/>
            <w:webHidden/>
          </w:rPr>
          <w:instrText xml:space="preserve"> PAGEREF _Toc183027721 \h </w:instrText>
        </w:r>
        <w:r w:rsidR="003537B7">
          <w:rPr>
            <w:noProof/>
            <w:webHidden/>
          </w:rPr>
        </w:r>
        <w:r w:rsidR="003537B7">
          <w:rPr>
            <w:noProof/>
            <w:webHidden/>
          </w:rPr>
          <w:fldChar w:fldCharType="separate"/>
        </w:r>
        <w:r w:rsidR="003537B7">
          <w:rPr>
            <w:noProof/>
            <w:webHidden/>
          </w:rPr>
          <w:t>10</w:t>
        </w:r>
        <w:r w:rsidR="003537B7">
          <w:rPr>
            <w:noProof/>
            <w:webHidden/>
          </w:rPr>
          <w:fldChar w:fldCharType="end"/>
        </w:r>
      </w:hyperlink>
    </w:p>
    <w:p w14:paraId="625EB9CD" w14:textId="2158C01E"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22" w:history="1">
        <w:r w:rsidR="003537B7" w:rsidRPr="006041F7">
          <w:rPr>
            <w:rStyle w:val="Hyperlink"/>
            <w:rFonts w:cs="Times New Roman"/>
            <w:noProof/>
            <w:shd w:val="clear" w:color="auto" w:fill="FFFFFF"/>
          </w:rPr>
          <w:t>Hình 1.3. Hợp đồng thông minh (Smart Contract).</w:t>
        </w:r>
        <w:r w:rsidR="003537B7">
          <w:rPr>
            <w:noProof/>
            <w:webHidden/>
          </w:rPr>
          <w:tab/>
        </w:r>
        <w:r w:rsidR="003537B7">
          <w:rPr>
            <w:noProof/>
            <w:webHidden/>
          </w:rPr>
          <w:fldChar w:fldCharType="begin"/>
        </w:r>
        <w:r w:rsidR="003537B7">
          <w:rPr>
            <w:noProof/>
            <w:webHidden/>
          </w:rPr>
          <w:instrText xml:space="preserve"> PAGEREF _Toc183027722 \h </w:instrText>
        </w:r>
        <w:r w:rsidR="003537B7">
          <w:rPr>
            <w:noProof/>
            <w:webHidden/>
          </w:rPr>
        </w:r>
        <w:r w:rsidR="003537B7">
          <w:rPr>
            <w:noProof/>
            <w:webHidden/>
          </w:rPr>
          <w:fldChar w:fldCharType="separate"/>
        </w:r>
        <w:r w:rsidR="003537B7">
          <w:rPr>
            <w:noProof/>
            <w:webHidden/>
          </w:rPr>
          <w:t>11</w:t>
        </w:r>
        <w:r w:rsidR="003537B7">
          <w:rPr>
            <w:noProof/>
            <w:webHidden/>
          </w:rPr>
          <w:fldChar w:fldCharType="end"/>
        </w:r>
      </w:hyperlink>
    </w:p>
    <w:p w14:paraId="670AC86F" w14:textId="02ADC85D"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23" w:history="1">
        <w:r w:rsidR="003537B7" w:rsidRPr="006041F7">
          <w:rPr>
            <w:rStyle w:val="Hyperlink"/>
            <w:noProof/>
            <w:lang w:val="en-US"/>
          </w:rPr>
          <w:t>Hình 1.4. Các thành phần chính của Blockchain</w:t>
        </w:r>
        <w:r w:rsidR="003537B7">
          <w:rPr>
            <w:noProof/>
            <w:webHidden/>
          </w:rPr>
          <w:tab/>
        </w:r>
        <w:r w:rsidR="003537B7">
          <w:rPr>
            <w:noProof/>
            <w:webHidden/>
          </w:rPr>
          <w:fldChar w:fldCharType="begin"/>
        </w:r>
        <w:r w:rsidR="003537B7">
          <w:rPr>
            <w:noProof/>
            <w:webHidden/>
          </w:rPr>
          <w:instrText xml:space="preserve"> PAGEREF _Toc183027723 \h </w:instrText>
        </w:r>
        <w:r w:rsidR="003537B7">
          <w:rPr>
            <w:noProof/>
            <w:webHidden/>
          </w:rPr>
        </w:r>
        <w:r w:rsidR="003537B7">
          <w:rPr>
            <w:noProof/>
            <w:webHidden/>
          </w:rPr>
          <w:fldChar w:fldCharType="separate"/>
        </w:r>
        <w:r w:rsidR="003537B7">
          <w:rPr>
            <w:noProof/>
            <w:webHidden/>
          </w:rPr>
          <w:t>13</w:t>
        </w:r>
        <w:r w:rsidR="003537B7">
          <w:rPr>
            <w:noProof/>
            <w:webHidden/>
          </w:rPr>
          <w:fldChar w:fldCharType="end"/>
        </w:r>
      </w:hyperlink>
    </w:p>
    <w:p w14:paraId="23B837CC" w14:textId="0D6447BA"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24" w:history="1">
        <w:r w:rsidR="003537B7" w:rsidRPr="006041F7">
          <w:rPr>
            <w:rStyle w:val="Hyperlink"/>
            <w:noProof/>
            <w:lang w:val="en-US"/>
          </w:rPr>
          <w:t>Hình 1.5. Cấu trúc của 1 block</w:t>
        </w:r>
        <w:r w:rsidR="003537B7">
          <w:rPr>
            <w:noProof/>
            <w:webHidden/>
          </w:rPr>
          <w:tab/>
        </w:r>
        <w:r w:rsidR="003537B7">
          <w:rPr>
            <w:noProof/>
            <w:webHidden/>
          </w:rPr>
          <w:fldChar w:fldCharType="begin"/>
        </w:r>
        <w:r w:rsidR="003537B7">
          <w:rPr>
            <w:noProof/>
            <w:webHidden/>
          </w:rPr>
          <w:instrText xml:space="preserve"> PAGEREF _Toc183027724 \h </w:instrText>
        </w:r>
        <w:r w:rsidR="003537B7">
          <w:rPr>
            <w:noProof/>
            <w:webHidden/>
          </w:rPr>
        </w:r>
        <w:r w:rsidR="003537B7">
          <w:rPr>
            <w:noProof/>
            <w:webHidden/>
          </w:rPr>
          <w:fldChar w:fldCharType="separate"/>
        </w:r>
        <w:r w:rsidR="003537B7">
          <w:rPr>
            <w:noProof/>
            <w:webHidden/>
          </w:rPr>
          <w:t>14</w:t>
        </w:r>
        <w:r w:rsidR="003537B7">
          <w:rPr>
            <w:noProof/>
            <w:webHidden/>
          </w:rPr>
          <w:fldChar w:fldCharType="end"/>
        </w:r>
      </w:hyperlink>
    </w:p>
    <w:p w14:paraId="6D414F0B" w14:textId="29BDF50A"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25" w:history="1">
        <w:r w:rsidR="003537B7" w:rsidRPr="006041F7">
          <w:rPr>
            <w:rStyle w:val="Hyperlink"/>
            <w:noProof/>
          </w:rPr>
          <w:t>Hình 1.6. Cây Merkle</w:t>
        </w:r>
        <w:r w:rsidR="003537B7">
          <w:rPr>
            <w:noProof/>
            <w:webHidden/>
          </w:rPr>
          <w:tab/>
        </w:r>
        <w:r w:rsidR="003537B7">
          <w:rPr>
            <w:noProof/>
            <w:webHidden/>
          </w:rPr>
          <w:fldChar w:fldCharType="begin"/>
        </w:r>
        <w:r w:rsidR="003537B7">
          <w:rPr>
            <w:noProof/>
            <w:webHidden/>
          </w:rPr>
          <w:instrText xml:space="preserve"> PAGEREF _Toc183027725 \h </w:instrText>
        </w:r>
        <w:r w:rsidR="003537B7">
          <w:rPr>
            <w:noProof/>
            <w:webHidden/>
          </w:rPr>
        </w:r>
        <w:r w:rsidR="003537B7">
          <w:rPr>
            <w:noProof/>
            <w:webHidden/>
          </w:rPr>
          <w:fldChar w:fldCharType="separate"/>
        </w:r>
        <w:r w:rsidR="003537B7">
          <w:rPr>
            <w:noProof/>
            <w:webHidden/>
          </w:rPr>
          <w:t>15</w:t>
        </w:r>
        <w:r w:rsidR="003537B7">
          <w:rPr>
            <w:noProof/>
            <w:webHidden/>
          </w:rPr>
          <w:fldChar w:fldCharType="end"/>
        </w:r>
      </w:hyperlink>
    </w:p>
    <w:p w14:paraId="7D825333" w14:textId="3AF1EA0D"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26" w:history="1">
        <w:r w:rsidR="003537B7" w:rsidRPr="006041F7">
          <w:rPr>
            <w:rStyle w:val="Hyperlink"/>
            <w:noProof/>
            <w:lang w:val="en-US" w:eastAsia="vi-VN"/>
          </w:rPr>
          <w:t>Hình 1.7. Phân loại Node</w:t>
        </w:r>
        <w:r w:rsidR="003537B7">
          <w:rPr>
            <w:noProof/>
            <w:webHidden/>
          </w:rPr>
          <w:tab/>
        </w:r>
        <w:r w:rsidR="003537B7">
          <w:rPr>
            <w:noProof/>
            <w:webHidden/>
          </w:rPr>
          <w:fldChar w:fldCharType="begin"/>
        </w:r>
        <w:r w:rsidR="003537B7">
          <w:rPr>
            <w:noProof/>
            <w:webHidden/>
          </w:rPr>
          <w:instrText xml:space="preserve"> PAGEREF _Toc183027726 \h </w:instrText>
        </w:r>
        <w:r w:rsidR="003537B7">
          <w:rPr>
            <w:noProof/>
            <w:webHidden/>
          </w:rPr>
        </w:r>
        <w:r w:rsidR="003537B7">
          <w:rPr>
            <w:noProof/>
            <w:webHidden/>
          </w:rPr>
          <w:fldChar w:fldCharType="separate"/>
        </w:r>
        <w:r w:rsidR="003537B7">
          <w:rPr>
            <w:noProof/>
            <w:webHidden/>
          </w:rPr>
          <w:t>15</w:t>
        </w:r>
        <w:r w:rsidR="003537B7">
          <w:rPr>
            <w:noProof/>
            <w:webHidden/>
          </w:rPr>
          <w:fldChar w:fldCharType="end"/>
        </w:r>
      </w:hyperlink>
    </w:p>
    <w:p w14:paraId="0BBED5A0" w14:textId="78B14FA5"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27" w:history="1">
        <w:r w:rsidR="003537B7" w:rsidRPr="006041F7">
          <w:rPr>
            <w:rStyle w:val="Hyperlink"/>
            <w:noProof/>
          </w:rPr>
          <w:t>Hình 1.8. Quá trình truy vấn dữ liệu từ full node</w:t>
        </w:r>
        <w:r w:rsidR="003537B7">
          <w:rPr>
            <w:noProof/>
            <w:webHidden/>
          </w:rPr>
          <w:tab/>
        </w:r>
        <w:r w:rsidR="003537B7">
          <w:rPr>
            <w:noProof/>
            <w:webHidden/>
          </w:rPr>
          <w:fldChar w:fldCharType="begin"/>
        </w:r>
        <w:r w:rsidR="003537B7">
          <w:rPr>
            <w:noProof/>
            <w:webHidden/>
          </w:rPr>
          <w:instrText xml:space="preserve"> PAGEREF _Toc183027727 \h </w:instrText>
        </w:r>
        <w:r w:rsidR="003537B7">
          <w:rPr>
            <w:noProof/>
            <w:webHidden/>
          </w:rPr>
        </w:r>
        <w:r w:rsidR="003537B7">
          <w:rPr>
            <w:noProof/>
            <w:webHidden/>
          </w:rPr>
          <w:fldChar w:fldCharType="separate"/>
        </w:r>
        <w:r w:rsidR="003537B7">
          <w:rPr>
            <w:noProof/>
            <w:webHidden/>
          </w:rPr>
          <w:t>16</w:t>
        </w:r>
        <w:r w:rsidR="003537B7">
          <w:rPr>
            <w:noProof/>
            <w:webHidden/>
          </w:rPr>
          <w:fldChar w:fldCharType="end"/>
        </w:r>
      </w:hyperlink>
    </w:p>
    <w:p w14:paraId="3316059C" w14:textId="347E2D62"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28" w:history="1">
        <w:r w:rsidR="003537B7" w:rsidRPr="006041F7">
          <w:rPr>
            <w:rStyle w:val="Hyperlink"/>
            <w:noProof/>
          </w:rPr>
          <w:t>Hình 1.9. Mô hình Proof of Work (PoW)</w:t>
        </w:r>
        <w:r w:rsidR="003537B7">
          <w:rPr>
            <w:noProof/>
            <w:webHidden/>
          </w:rPr>
          <w:tab/>
        </w:r>
        <w:r w:rsidR="003537B7">
          <w:rPr>
            <w:noProof/>
            <w:webHidden/>
          </w:rPr>
          <w:fldChar w:fldCharType="begin"/>
        </w:r>
        <w:r w:rsidR="003537B7">
          <w:rPr>
            <w:noProof/>
            <w:webHidden/>
          </w:rPr>
          <w:instrText xml:space="preserve"> PAGEREF _Toc183027728 \h </w:instrText>
        </w:r>
        <w:r w:rsidR="003537B7">
          <w:rPr>
            <w:noProof/>
            <w:webHidden/>
          </w:rPr>
        </w:r>
        <w:r w:rsidR="003537B7">
          <w:rPr>
            <w:noProof/>
            <w:webHidden/>
          </w:rPr>
          <w:fldChar w:fldCharType="separate"/>
        </w:r>
        <w:r w:rsidR="003537B7">
          <w:rPr>
            <w:noProof/>
            <w:webHidden/>
          </w:rPr>
          <w:t>18</w:t>
        </w:r>
        <w:r w:rsidR="003537B7">
          <w:rPr>
            <w:noProof/>
            <w:webHidden/>
          </w:rPr>
          <w:fldChar w:fldCharType="end"/>
        </w:r>
      </w:hyperlink>
    </w:p>
    <w:p w14:paraId="6EE20B22" w14:textId="570AC704"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29" w:history="1">
        <w:r w:rsidR="003537B7" w:rsidRPr="006041F7">
          <w:rPr>
            <w:rStyle w:val="Hyperlink"/>
            <w:noProof/>
          </w:rPr>
          <w:t>Hình 1.10. Cơ chế đồng thuận Proof of Stake (PoS).</w:t>
        </w:r>
        <w:r w:rsidR="003537B7">
          <w:rPr>
            <w:noProof/>
            <w:webHidden/>
          </w:rPr>
          <w:tab/>
        </w:r>
        <w:r w:rsidR="003537B7">
          <w:rPr>
            <w:noProof/>
            <w:webHidden/>
          </w:rPr>
          <w:fldChar w:fldCharType="begin"/>
        </w:r>
        <w:r w:rsidR="003537B7">
          <w:rPr>
            <w:noProof/>
            <w:webHidden/>
          </w:rPr>
          <w:instrText xml:space="preserve"> PAGEREF _Toc183027729 \h </w:instrText>
        </w:r>
        <w:r w:rsidR="003537B7">
          <w:rPr>
            <w:noProof/>
            <w:webHidden/>
          </w:rPr>
        </w:r>
        <w:r w:rsidR="003537B7">
          <w:rPr>
            <w:noProof/>
            <w:webHidden/>
          </w:rPr>
          <w:fldChar w:fldCharType="separate"/>
        </w:r>
        <w:r w:rsidR="003537B7">
          <w:rPr>
            <w:noProof/>
            <w:webHidden/>
          </w:rPr>
          <w:t>20</w:t>
        </w:r>
        <w:r w:rsidR="003537B7">
          <w:rPr>
            <w:noProof/>
            <w:webHidden/>
          </w:rPr>
          <w:fldChar w:fldCharType="end"/>
        </w:r>
      </w:hyperlink>
    </w:p>
    <w:p w14:paraId="70D212E8" w14:textId="242AAB9E"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30" w:history="1">
        <w:r w:rsidR="003537B7" w:rsidRPr="006041F7">
          <w:rPr>
            <w:rStyle w:val="Hyperlink"/>
            <w:noProof/>
            <w:lang w:val="en-US" w:eastAsia="vi-VN"/>
          </w:rPr>
          <w:t>Hình 1.11. Nguyên lí hoạt động hàm băm</w:t>
        </w:r>
        <w:r w:rsidR="003537B7">
          <w:rPr>
            <w:noProof/>
            <w:webHidden/>
          </w:rPr>
          <w:tab/>
        </w:r>
        <w:r w:rsidR="003537B7">
          <w:rPr>
            <w:noProof/>
            <w:webHidden/>
          </w:rPr>
          <w:fldChar w:fldCharType="begin"/>
        </w:r>
        <w:r w:rsidR="003537B7">
          <w:rPr>
            <w:noProof/>
            <w:webHidden/>
          </w:rPr>
          <w:instrText xml:space="preserve"> PAGEREF _Toc183027730 \h </w:instrText>
        </w:r>
        <w:r w:rsidR="003537B7">
          <w:rPr>
            <w:noProof/>
            <w:webHidden/>
          </w:rPr>
        </w:r>
        <w:r w:rsidR="003537B7">
          <w:rPr>
            <w:noProof/>
            <w:webHidden/>
          </w:rPr>
          <w:fldChar w:fldCharType="separate"/>
        </w:r>
        <w:r w:rsidR="003537B7">
          <w:rPr>
            <w:noProof/>
            <w:webHidden/>
          </w:rPr>
          <w:t>22</w:t>
        </w:r>
        <w:r w:rsidR="003537B7">
          <w:rPr>
            <w:noProof/>
            <w:webHidden/>
          </w:rPr>
          <w:fldChar w:fldCharType="end"/>
        </w:r>
      </w:hyperlink>
    </w:p>
    <w:p w14:paraId="462C3C5A" w14:textId="053544A9"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31" w:history="1">
        <w:r w:rsidR="003537B7" w:rsidRPr="006041F7">
          <w:rPr>
            <w:rStyle w:val="Hyperlink"/>
            <w:noProof/>
            <w:lang w:eastAsia="vi-VN"/>
          </w:rPr>
          <w:t>Hình 1.12. Cơ chế liên kết giữa các khối</w:t>
        </w:r>
        <w:r w:rsidR="003537B7">
          <w:rPr>
            <w:noProof/>
            <w:webHidden/>
          </w:rPr>
          <w:tab/>
        </w:r>
        <w:r w:rsidR="003537B7">
          <w:rPr>
            <w:noProof/>
            <w:webHidden/>
          </w:rPr>
          <w:fldChar w:fldCharType="begin"/>
        </w:r>
        <w:r w:rsidR="003537B7">
          <w:rPr>
            <w:noProof/>
            <w:webHidden/>
          </w:rPr>
          <w:instrText xml:space="preserve"> PAGEREF _Toc183027731 \h </w:instrText>
        </w:r>
        <w:r w:rsidR="003537B7">
          <w:rPr>
            <w:noProof/>
            <w:webHidden/>
          </w:rPr>
        </w:r>
        <w:r w:rsidR="003537B7">
          <w:rPr>
            <w:noProof/>
            <w:webHidden/>
          </w:rPr>
          <w:fldChar w:fldCharType="separate"/>
        </w:r>
        <w:r w:rsidR="003537B7">
          <w:rPr>
            <w:noProof/>
            <w:webHidden/>
          </w:rPr>
          <w:t>23</w:t>
        </w:r>
        <w:r w:rsidR="003537B7">
          <w:rPr>
            <w:noProof/>
            <w:webHidden/>
          </w:rPr>
          <w:fldChar w:fldCharType="end"/>
        </w:r>
      </w:hyperlink>
    </w:p>
    <w:p w14:paraId="2A141C18" w14:textId="31A99B41"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32" w:history="1">
        <w:r w:rsidR="003537B7" w:rsidRPr="006041F7">
          <w:rPr>
            <w:rStyle w:val="Hyperlink"/>
            <w:noProof/>
            <w:lang w:eastAsia="vi-VN"/>
          </w:rPr>
          <w:t>Hình 1.13. Nguyên lí hoạt động mã hoá RSA</w:t>
        </w:r>
        <w:r w:rsidR="003537B7">
          <w:rPr>
            <w:noProof/>
            <w:webHidden/>
          </w:rPr>
          <w:tab/>
        </w:r>
        <w:r w:rsidR="003537B7">
          <w:rPr>
            <w:noProof/>
            <w:webHidden/>
          </w:rPr>
          <w:fldChar w:fldCharType="begin"/>
        </w:r>
        <w:r w:rsidR="003537B7">
          <w:rPr>
            <w:noProof/>
            <w:webHidden/>
          </w:rPr>
          <w:instrText xml:space="preserve"> PAGEREF _Toc183027732 \h </w:instrText>
        </w:r>
        <w:r w:rsidR="003537B7">
          <w:rPr>
            <w:noProof/>
            <w:webHidden/>
          </w:rPr>
        </w:r>
        <w:r w:rsidR="003537B7">
          <w:rPr>
            <w:noProof/>
            <w:webHidden/>
          </w:rPr>
          <w:fldChar w:fldCharType="separate"/>
        </w:r>
        <w:r w:rsidR="003537B7">
          <w:rPr>
            <w:noProof/>
            <w:webHidden/>
          </w:rPr>
          <w:t>23</w:t>
        </w:r>
        <w:r w:rsidR="003537B7">
          <w:rPr>
            <w:noProof/>
            <w:webHidden/>
          </w:rPr>
          <w:fldChar w:fldCharType="end"/>
        </w:r>
      </w:hyperlink>
    </w:p>
    <w:p w14:paraId="60867E90" w14:textId="6A591469"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33" w:history="1">
        <w:r w:rsidR="003537B7" w:rsidRPr="006041F7">
          <w:rPr>
            <w:rStyle w:val="Hyperlink"/>
            <w:noProof/>
            <w:lang w:eastAsia="vi-VN"/>
          </w:rPr>
          <w:t>Hình 1.14. Mô tả hoạt động của RSA</w:t>
        </w:r>
        <w:r w:rsidR="003537B7">
          <w:rPr>
            <w:noProof/>
            <w:webHidden/>
          </w:rPr>
          <w:tab/>
        </w:r>
        <w:r w:rsidR="003537B7">
          <w:rPr>
            <w:noProof/>
            <w:webHidden/>
          </w:rPr>
          <w:fldChar w:fldCharType="begin"/>
        </w:r>
        <w:r w:rsidR="003537B7">
          <w:rPr>
            <w:noProof/>
            <w:webHidden/>
          </w:rPr>
          <w:instrText xml:space="preserve"> PAGEREF _Toc183027733 \h </w:instrText>
        </w:r>
        <w:r w:rsidR="003537B7">
          <w:rPr>
            <w:noProof/>
            <w:webHidden/>
          </w:rPr>
        </w:r>
        <w:r w:rsidR="003537B7">
          <w:rPr>
            <w:noProof/>
            <w:webHidden/>
          </w:rPr>
          <w:fldChar w:fldCharType="separate"/>
        </w:r>
        <w:r w:rsidR="003537B7">
          <w:rPr>
            <w:noProof/>
            <w:webHidden/>
          </w:rPr>
          <w:t>24</w:t>
        </w:r>
        <w:r w:rsidR="003537B7">
          <w:rPr>
            <w:noProof/>
            <w:webHidden/>
          </w:rPr>
          <w:fldChar w:fldCharType="end"/>
        </w:r>
      </w:hyperlink>
    </w:p>
    <w:p w14:paraId="22B23CD8" w14:textId="40514C73"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34" w:history="1">
        <w:r w:rsidR="003537B7" w:rsidRPr="006041F7">
          <w:rPr>
            <w:rStyle w:val="Hyperlink"/>
            <w:noProof/>
            <w:lang w:val="en-US"/>
          </w:rPr>
          <w:t>Hình 1.15. Cách thức thực hiện giao dịch của Blockchain</w:t>
        </w:r>
        <w:r w:rsidR="003537B7">
          <w:rPr>
            <w:noProof/>
            <w:webHidden/>
          </w:rPr>
          <w:tab/>
        </w:r>
        <w:r w:rsidR="003537B7">
          <w:rPr>
            <w:noProof/>
            <w:webHidden/>
          </w:rPr>
          <w:fldChar w:fldCharType="begin"/>
        </w:r>
        <w:r w:rsidR="003537B7">
          <w:rPr>
            <w:noProof/>
            <w:webHidden/>
          </w:rPr>
          <w:instrText xml:space="preserve"> PAGEREF _Toc183027734 \h </w:instrText>
        </w:r>
        <w:r w:rsidR="003537B7">
          <w:rPr>
            <w:noProof/>
            <w:webHidden/>
          </w:rPr>
        </w:r>
        <w:r w:rsidR="003537B7">
          <w:rPr>
            <w:noProof/>
            <w:webHidden/>
          </w:rPr>
          <w:fldChar w:fldCharType="separate"/>
        </w:r>
        <w:r w:rsidR="003537B7">
          <w:rPr>
            <w:noProof/>
            <w:webHidden/>
          </w:rPr>
          <w:t>25</w:t>
        </w:r>
        <w:r w:rsidR="003537B7">
          <w:rPr>
            <w:noProof/>
            <w:webHidden/>
          </w:rPr>
          <w:fldChar w:fldCharType="end"/>
        </w:r>
      </w:hyperlink>
    </w:p>
    <w:p w14:paraId="2AD4FED7" w14:textId="1239D6BA"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35" w:history="1">
        <w:r w:rsidR="003537B7" w:rsidRPr="006041F7">
          <w:rPr>
            <w:rStyle w:val="Hyperlink"/>
            <w:noProof/>
          </w:rPr>
          <w:t>Hình 2.1. Logo Bitcoin</w:t>
        </w:r>
        <w:r w:rsidR="003537B7">
          <w:rPr>
            <w:noProof/>
            <w:webHidden/>
          </w:rPr>
          <w:tab/>
        </w:r>
        <w:r w:rsidR="003537B7">
          <w:rPr>
            <w:noProof/>
            <w:webHidden/>
          </w:rPr>
          <w:fldChar w:fldCharType="begin"/>
        </w:r>
        <w:r w:rsidR="003537B7">
          <w:rPr>
            <w:noProof/>
            <w:webHidden/>
          </w:rPr>
          <w:instrText xml:space="preserve"> PAGEREF _Toc183027735 \h </w:instrText>
        </w:r>
        <w:r w:rsidR="003537B7">
          <w:rPr>
            <w:noProof/>
            <w:webHidden/>
          </w:rPr>
        </w:r>
        <w:r w:rsidR="003537B7">
          <w:rPr>
            <w:noProof/>
            <w:webHidden/>
          </w:rPr>
          <w:fldChar w:fldCharType="separate"/>
        </w:r>
        <w:r w:rsidR="003537B7">
          <w:rPr>
            <w:noProof/>
            <w:webHidden/>
          </w:rPr>
          <w:t>28</w:t>
        </w:r>
        <w:r w:rsidR="003537B7">
          <w:rPr>
            <w:noProof/>
            <w:webHidden/>
          </w:rPr>
          <w:fldChar w:fldCharType="end"/>
        </w:r>
      </w:hyperlink>
    </w:p>
    <w:p w14:paraId="484145D0" w14:textId="435B65EC"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36" w:history="1">
        <w:r w:rsidR="003537B7" w:rsidRPr="006041F7">
          <w:rPr>
            <w:rStyle w:val="Hyperlink"/>
            <w:noProof/>
          </w:rPr>
          <w:t>Hình 2.2. Dữ liệu trong khối Bitcoin</w:t>
        </w:r>
        <w:r w:rsidR="003537B7">
          <w:rPr>
            <w:noProof/>
            <w:webHidden/>
          </w:rPr>
          <w:tab/>
        </w:r>
        <w:r w:rsidR="003537B7">
          <w:rPr>
            <w:noProof/>
            <w:webHidden/>
          </w:rPr>
          <w:fldChar w:fldCharType="begin"/>
        </w:r>
        <w:r w:rsidR="003537B7">
          <w:rPr>
            <w:noProof/>
            <w:webHidden/>
          </w:rPr>
          <w:instrText xml:space="preserve"> PAGEREF _Toc183027736 \h </w:instrText>
        </w:r>
        <w:r w:rsidR="003537B7">
          <w:rPr>
            <w:noProof/>
            <w:webHidden/>
          </w:rPr>
        </w:r>
        <w:r w:rsidR="003537B7">
          <w:rPr>
            <w:noProof/>
            <w:webHidden/>
          </w:rPr>
          <w:fldChar w:fldCharType="separate"/>
        </w:r>
        <w:r w:rsidR="003537B7">
          <w:rPr>
            <w:noProof/>
            <w:webHidden/>
          </w:rPr>
          <w:t>28</w:t>
        </w:r>
        <w:r w:rsidR="003537B7">
          <w:rPr>
            <w:noProof/>
            <w:webHidden/>
          </w:rPr>
          <w:fldChar w:fldCharType="end"/>
        </w:r>
      </w:hyperlink>
    </w:p>
    <w:p w14:paraId="0B200FE3" w14:textId="6CE99D3D"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37" w:history="1">
        <w:r w:rsidR="003537B7" w:rsidRPr="006041F7">
          <w:rPr>
            <w:rStyle w:val="Hyperlink"/>
            <w:noProof/>
          </w:rPr>
          <w:t>Hình 2.3. Độ khó trong việc đào Bitcoin qua các năm</w:t>
        </w:r>
        <w:r w:rsidR="003537B7">
          <w:rPr>
            <w:noProof/>
            <w:webHidden/>
          </w:rPr>
          <w:tab/>
        </w:r>
        <w:r w:rsidR="003537B7">
          <w:rPr>
            <w:noProof/>
            <w:webHidden/>
          </w:rPr>
          <w:fldChar w:fldCharType="begin"/>
        </w:r>
        <w:r w:rsidR="003537B7">
          <w:rPr>
            <w:noProof/>
            <w:webHidden/>
          </w:rPr>
          <w:instrText xml:space="preserve"> PAGEREF _Toc183027737 \h </w:instrText>
        </w:r>
        <w:r w:rsidR="003537B7">
          <w:rPr>
            <w:noProof/>
            <w:webHidden/>
          </w:rPr>
        </w:r>
        <w:r w:rsidR="003537B7">
          <w:rPr>
            <w:noProof/>
            <w:webHidden/>
          </w:rPr>
          <w:fldChar w:fldCharType="separate"/>
        </w:r>
        <w:r w:rsidR="003537B7">
          <w:rPr>
            <w:noProof/>
            <w:webHidden/>
          </w:rPr>
          <w:t>30</w:t>
        </w:r>
        <w:r w:rsidR="003537B7">
          <w:rPr>
            <w:noProof/>
            <w:webHidden/>
          </w:rPr>
          <w:fldChar w:fldCharType="end"/>
        </w:r>
      </w:hyperlink>
    </w:p>
    <w:p w14:paraId="680E2A57" w14:textId="1CE18FB9"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38" w:history="1">
        <w:r w:rsidR="003537B7" w:rsidRPr="006041F7">
          <w:rPr>
            <w:rStyle w:val="Hyperlink"/>
            <w:noProof/>
          </w:rPr>
          <w:t>Hình 2.4. Ứng dụng blockchain trong sản xuất</w:t>
        </w:r>
        <w:r w:rsidR="003537B7">
          <w:rPr>
            <w:noProof/>
            <w:webHidden/>
          </w:rPr>
          <w:tab/>
        </w:r>
        <w:r w:rsidR="003537B7">
          <w:rPr>
            <w:noProof/>
            <w:webHidden/>
          </w:rPr>
          <w:fldChar w:fldCharType="begin"/>
        </w:r>
        <w:r w:rsidR="003537B7">
          <w:rPr>
            <w:noProof/>
            <w:webHidden/>
          </w:rPr>
          <w:instrText xml:space="preserve"> PAGEREF _Toc183027738 \h </w:instrText>
        </w:r>
        <w:r w:rsidR="003537B7">
          <w:rPr>
            <w:noProof/>
            <w:webHidden/>
          </w:rPr>
        </w:r>
        <w:r w:rsidR="003537B7">
          <w:rPr>
            <w:noProof/>
            <w:webHidden/>
          </w:rPr>
          <w:fldChar w:fldCharType="separate"/>
        </w:r>
        <w:r w:rsidR="003537B7">
          <w:rPr>
            <w:noProof/>
            <w:webHidden/>
          </w:rPr>
          <w:t>31</w:t>
        </w:r>
        <w:r w:rsidR="003537B7">
          <w:rPr>
            <w:noProof/>
            <w:webHidden/>
          </w:rPr>
          <w:fldChar w:fldCharType="end"/>
        </w:r>
      </w:hyperlink>
    </w:p>
    <w:p w14:paraId="027B3243" w14:textId="007A6D5D"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39" w:history="1">
        <w:r w:rsidR="003537B7" w:rsidRPr="006041F7">
          <w:rPr>
            <w:rStyle w:val="Hyperlink"/>
            <w:noProof/>
            <w:lang w:val="vi-VN"/>
          </w:rPr>
          <w:t>Hình 3.1. Logo Ethereum</w:t>
        </w:r>
        <w:r w:rsidR="003537B7">
          <w:rPr>
            <w:noProof/>
            <w:webHidden/>
          </w:rPr>
          <w:tab/>
        </w:r>
        <w:r w:rsidR="003537B7">
          <w:rPr>
            <w:noProof/>
            <w:webHidden/>
          </w:rPr>
          <w:fldChar w:fldCharType="begin"/>
        </w:r>
        <w:r w:rsidR="003537B7">
          <w:rPr>
            <w:noProof/>
            <w:webHidden/>
          </w:rPr>
          <w:instrText xml:space="preserve"> PAGEREF _Toc183027739 \h </w:instrText>
        </w:r>
        <w:r w:rsidR="003537B7">
          <w:rPr>
            <w:noProof/>
            <w:webHidden/>
          </w:rPr>
        </w:r>
        <w:r w:rsidR="003537B7">
          <w:rPr>
            <w:noProof/>
            <w:webHidden/>
          </w:rPr>
          <w:fldChar w:fldCharType="separate"/>
        </w:r>
        <w:r w:rsidR="003537B7">
          <w:rPr>
            <w:noProof/>
            <w:webHidden/>
          </w:rPr>
          <w:t>34</w:t>
        </w:r>
        <w:r w:rsidR="003537B7">
          <w:rPr>
            <w:noProof/>
            <w:webHidden/>
          </w:rPr>
          <w:fldChar w:fldCharType="end"/>
        </w:r>
      </w:hyperlink>
    </w:p>
    <w:p w14:paraId="4B43E1F9" w14:textId="4303E100"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40" w:history="1">
        <w:r w:rsidR="003537B7" w:rsidRPr="006041F7">
          <w:rPr>
            <w:rStyle w:val="Hyperlink"/>
            <w:noProof/>
          </w:rPr>
          <w:t>Hình 3.2. Logo Hyperledger</w:t>
        </w:r>
        <w:r w:rsidR="003537B7">
          <w:rPr>
            <w:noProof/>
            <w:webHidden/>
          </w:rPr>
          <w:tab/>
        </w:r>
        <w:r w:rsidR="003537B7">
          <w:rPr>
            <w:noProof/>
            <w:webHidden/>
          </w:rPr>
          <w:fldChar w:fldCharType="begin"/>
        </w:r>
        <w:r w:rsidR="003537B7">
          <w:rPr>
            <w:noProof/>
            <w:webHidden/>
          </w:rPr>
          <w:instrText xml:space="preserve"> PAGEREF _Toc183027740 \h </w:instrText>
        </w:r>
        <w:r w:rsidR="003537B7">
          <w:rPr>
            <w:noProof/>
            <w:webHidden/>
          </w:rPr>
        </w:r>
        <w:r w:rsidR="003537B7">
          <w:rPr>
            <w:noProof/>
            <w:webHidden/>
          </w:rPr>
          <w:fldChar w:fldCharType="separate"/>
        </w:r>
        <w:r w:rsidR="003537B7">
          <w:rPr>
            <w:noProof/>
            <w:webHidden/>
          </w:rPr>
          <w:t>34</w:t>
        </w:r>
        <w:r w:rsidR="003537B7">
          <w:rPr>
            <w:noProof/>
            <w:webHidden/>
          </w:rPr>
          <w:fldChar w:fldCharType="end"/>
        </w:r>
      </w:hyperlink>
    </w:p>
    <w:p w14:paraId="0640D8B1" w14:textId="66B6CC58"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41" w:history="1">
        <w:r w:rsidR="003537B7" w:rsidRPr="006041F7">
          <w:rPr>
            <w:rStyle w:val="Hyperlink"/>
            <w:noProof/>
            <w:lang w:val="vi-VN"/>
          </w:rPr>
          <w:t>Hình 3.5. Cài đặt các phần mềm</w:t>
        </w:r>
        <w:r w:rsidR="003537B7">
          <w:rPr>
            <w:noProof/>
            <w:webHidden/>
          </w:rPr>
          <w:tab/>
        </w:r>
        <w:r w:rsidR="003537B7">
          <w:rPr>
            <w:noProof/>
            <w:webHidden/>
          </w:rPr>
          <w:fldChar w:fldCharType="begin"/>
        </w:r>
        <w:r w:rsidR="003537B7">
          <w:rPr>
            <w:noProof/>
            <w:webHidden/>
          </w:rPr>
          <w:instrText xml:space="preserve"> PAGEREF _Toc183027741 \h </w:instrText>
        </w:r>
        <w:r w:rsidR="003537B7">
          <w:rPr>
            <w:noProof/>
            <w:webHidden/>
          </w:rPr>
        </w:r>
        <w:r w:rsidR="003537B7">
          <w:rPr>
            <w:noProof/>
            <w:webHidden/>
          </w:rPr>
          <w:fldChar w:fldCharType="separate"/>
        </w:r>
        <w:r w:rsidR="003537B7">
          <w:rPr>
            <w:noProof/>
            <w:webHidden/>
          </w:rPr>
          <w:t>35</w:t>
        </w:r>
        <w:r w:rsidR="003537B7">
          <w:rPr>
            <w:noProof/>
            <w:webHidden/>
          </w:rPr>
          <w:fldChar w:fldCharType="end"/>
        </w:r>
      </w:hyperlink>
    </w:p>
    <w:p w14:paraId="00C5B082" w14:textId="35281E2F"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42" w:history="1">
        <w:r w:rsidR="003537B7" w:rsidRPr="006041F7">
          <w:rPr>
            <w:rStyle w:val="Hyperlink"/>
            <w:noProof/>
            <w:lang w:val="vi-VN"/>
          </w:rPr>
          <w:t>Hình 3.</w:t>
        </w:r>
        <w:r w:rsidR="003537B7" w:rsidRPr="006041F7">
          <w:rPr>
            <w:rStyle w:val="Hyperlink"/>
            <w:noProof/>
            <w:lang w:val="en-US"/>
          </w:rPr>
          <w:t>6</w:t>
        </w:r>
        <w:r w:rsidR="003537B7" w:rsidRPr="006041F7">
          <w:rPr>
            <w:rStyle w:val="Hyperlink"/>
            <w:noProof/>
            <w:lang w:val="vi-VN"/>
          </w:rPr>
          <w:t>. Thêm người dùng vào group docker và kiểm tra</w:t>
        </w:r>
        <w:r w:rsidR="003537B7">
          <w:rPr>
            <w:noProof/>
            <w:webHidden/>
          </w:rPr>
          <w:tab/>
        </w:r>
        <w:r w:rsidR="003537B7">
          <w:rPr>
            <w:noProof/>
            <w:webHidden/>
          </w:rPr>
          <w:fldChar w:fldCharType="begin"/>
        </w:r>
        <w:r w:rsidR="003537B7">
          <w:rPr>
            <w:noProof/>
            <w:webHidden/>
          </w:rPr>
          <w:instrText xml:space="preserve"> PAGEREF _Toc183027742 \h </w:instrText>
        </w:r>
        <w:r w:rsidR="003537B7">
          <w:rPr>
            <w:noProof/>
            <w:webHidden/>
          </w:rPr>
        </w:r>
        <w:r w:rsidR="003537B7">
          <w:rPr>
            <w:noProof/>
            <w:webHidden/>
          </w:rPr>
          <w:fldChar w:fldCharType="separate"/>
        </w:r>
        <w:r w:rsidR="003537B7">
          <w:rPr>
            <w:noProof/>
            <w:webHidden/>
          </w:rPr>
          <w:t>36</w:t>
        </w:r>
        <w:r w:rsidR="003537B7">
          <w:rPr>
            <w:noProof/>
            <w:webHidden/>
          </w:rPr>
          <w:fldChar w:fldCharType="end"/>
        </w:r>
      </w:hyperlink>
    </w:p>
    <w:p w14:paraId="3B11132A" w14:textId="6265E36C"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43" w:history="1">
        <w:r w:rsidR="003537B7" w:rsidRPr="006041F7">
          <w:rPr>
            <w:rStyle w:val="Hyperlink"/>
            <w:noProof/>
          </w:rPr>
          <w:t xml:space="preserve">Hình 3.7. </w:t>
        </w:r>
        <w:r w:rsidR="003537B7" w:rsidRPr="006041F7">
          <w:rPr>
            <w:rStyle w:val="Hyperlink"/>
            <w:noProof/>
            <w:lang w:val="vi-VN"/>
          </w:rPr>
          <w:t>K</w:t>
        </w:r>
        <w:r w:rsidR="003537B7" w:rsidRPr="006041F7">
          <w:rPr>
            <w:rStyle w:val="Hyperlink"/>
            <w:noProof/>
          </w:rPr>
          <w:t>iểm tra phiên bản Node Js với npm</w:t>
        </w:r>
        <w:r w:rsidR="003537B7">
          <w:rPr>
            <w:noProof/>
            <w:webHidden/>
          </w:rPr>
          <w:tab/>
        </w:r>
        <w:r w:rsidR="003537B7">
          <w:rPr>
            <w:noProof/>
            <w:webHidden/>
          </w:rPr>
          <w:fldChar w:fldCharType="begin"/>
        </w:r>
        <w:r w:rsidR="003537B7">
          <w:rPr>
            <w:noProof/>
            <w:webHidden/>
          </w:rPr>
          <w:instrText xml:space="preserve"> PAGEREF _Toc183027743 \h </w:instrText>
        </w:r>
        <w:r w:rsidR="003537B7">
          <w:rPr>
            <w:noProof/>
            <w:webHidden/>
          </w:rPr>
        </w:r>
        <w:r w:rsidR="003537B7">
          <w:rPr>
            <w:noProof/>
            <w:webHidden/>
          </w:rPr>
          <w:fldChar w:fldCharType="separate"/>
        </w:r>
        <w:r w:rsidR="003537B7">
          <w:rPr>
            <w:noProof/>
            <w:webHidden/>
          </w:rPr>
          <w:t>36</w:t>
        </w:r>
        <w:r w:rsidR="003537B7">
          <w:rPr>
            <w:noProof/>
            <w:webHidden/>
          </w:rPr>
          <w:fldChar w:fldCharType="end"/>
        </w:r>
      </w:hyperlink>
    </w:p>
    <w:p w14:paraId="191904FC" w14:textId="79FC05C6"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44" w:history="1">
        <w:r w:rsidR="003537B7" w:rsidRPr="006041F7">
          <w:rPr>
            <w:rStyle w:val="Hyperlink"/>
            <w:noProof/>
          </w:rPr>
          <w:t>Hình 3.8. Copy đoạn lệnh</w:t>
        </w:r>
        <w:r w:rsidR="003537B7">
          <w:rPr>
            <w:noProof/>
            <w:webHidden/>
          </w:rPr>
          <w:tab/>
        </w:r>
        <w:r w:rsidR="003537B7">
          <w:rPr>
            <w:noProof/>
            <w:webHidden/>
          </w:rPr>
          <w:fldChar w:fldCharType="begin"/>
        </w:r>
        <w:r w:rsidR="003537B7">
          <w:rPr>
            <w:noProof/>
            <w:webHidden/>
          </w:rPr>
          <w:instrText xml:space="preserve"> PAGEREF _Toc183027744 \h </w:instrText>
        </w:r>
        <w:r w:rsidR="003537B7">
          <w:rPr>
            <w:noProof/>
            <w:webHidden/>
          </w:rPr>
        </w:r>
        <w:r w:rsidR="003537B7">
          <w:rPr>
            <w:noProof/>
            <w:webHidden/>
          </w:rPr>
          <w:fldChar w:fldCharType="separate"/>
        </w:r>
        <w:r w:rsidR="003537B7">
          <w:rPr>
            <w:noProof/>
            <w:webHidden/>
          </w:rPr>
          <w:t>37</w:t>
        </w:r>
        <w:r w:rsidR="003537B7">
          <w:rPr>
            <w:noProof/>
            <w:webHidden/>
          </w:rPr>
          <w:fldChar w:fldCharType="end"/>
        </w:r>
      </w:hyperlink>
    </w:p>
    <w:p w14:paraId="6FE0E480" w14:textId="43105AF0"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45" w:history="1">
        <w:r w:rsidR="003537B7" w:rsidRPr="006041F7">
          <w:rPr>
            <w:rStyle w:val="Hyperlink"/>
            <w:noProof/>
            <w:lang w:val="vi-VN"/>
          </w:rPr>
          <w:t>Hình 3.9. Kiểm tra cài đặt Go và phiên bản cài đặt</w:t>
        </w:r>
        <w:r w:rsidR="003537B7">
          <w:rPr>
            <w:noProof/>
            <w:webHidden/>
          </w:rPr>
          <w:tab/>
        </w:r>
        <w:r w:rsidR="003537B7">
          <w:rPr>
            <w:noProof/>
            <w:webHidden/>
          </w:rPr>
          <w:fldChar w:fldCharType="begin"/>
        </w:r>
        <w:r w:rsidR="003537B7">
          <w:rPr>
            <w:noProof/>
            <w:webHidden/>
          </w:rPr>
          <w:instrText xml:space="preserve"> PAGEREF _Toc183027745 \h </w:instrText>
        </w:r>
        <w:r w:rsidR="003537B7">
          <w:rPr>
            <w:noProof/>
            <w:webHidden/>
          </w:rPr>
        </w:r>
        <w:r w:rsidR="003537B7">
          <w:rPr>
            <w:noProof/>
            <w:webHidden/>
          </w:rPr>
          <w:fldChar w:fldCharType="separate"/>
        </w:r>
        <w:r w:rsidR="003537B7">
          <w:rPr>
            <w:noProof/>
            <w:webHidden/>
          </w:rPr>
          <w:t>37</w:t>
        </w:r>
        <w:r w:rsidR="003537B7">
          <w:rPr>
            <w:noProof/>
            <w:webHidden/>
          </w:rPr>
          <w:fldChar w:fldCharType="end"/>
        </w:r>
      </w:hyperlink>
    </w:p>
    <w:p w14:paraId="21AB021B" w14:textId="3CEAD35D"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46" w:history="1">
        <w:r w:rsidR="003537B7" w:rsidRPr="006041F7">
          <w:rPr>
            <w:rStyle w:val="Hyperlink"/>
            <w:noProof/>
            <w:lang w:val="en-US"/>
          </w:rPr>
          <w:t xml:space="preserve">Hình 3.10. Phiên </w:t>
        </w:r>
        <w:r w:rsidR="003537B7" w:rsidRPr="006041F7">
          <w:rPr>
            <w:rStyle w:val="Hyperlink"/>
            <w:noProof/>
            <w:lang w:val="vi-VN"/>
          </w:rPr>
          <w:t>bả</w:t>
        </w:r>
        <w:r w:rsidR="003537B7" w:rsidRPr="006041F7">
          <w:rPr>
            <w:rStyle w:val="Hyperlink"/>
            <w:noProof/>
            <w:lang w:val="en-US"/>
          </w:rPr>
          <w:t>n của JavaScript mới cài đặt</w:t>
        </w:r>
        <w:r w:rsidR="003537B7">
          <w:rPr>
            <w:noProof/>
            <w:webHidden/>
          </w:rPr>
          <w:tab/>
        </w:r>
        <w:r w:rsidR="003537B7">
          <w:rPr>
            <w:noProof/>
            <w:webHidden/>
          </w:rPr>
          <w:fldChar w:fldCharType="begin"/>
        </w:r>
        <w:r w:rsidR="003537B7">
          <w:rPr>
            <w:noProof/>
            <w:webHidden/>
          </w:rPr>
          <w:instrText xml:space="preserve"> PAGEREF _Toc183027746 \h </w:instrText>
        </w:r>
        <w:r w:rsidR="003537B7">
          <w:rPr>
            <w:noProof/>
            <w:webHidden/>
          </w:rPr>
        </w:r>
        <w:r w:rsidR="003537B7">
          <w:rPr>
            <w:noProof/>
            <w:webHidden/>
          </w:rPr>
          <w:fldChar w:fldCharType="separate"/>
        </w:r>
        <w:r w:rsidR="003537B7">
          <w:rPr>
            <w:noProof/>
            <w:webHidden/>
          </w:rPr>
          <w:t>37</w:t>
        </w:r>
        <w:r w:rsidR="003537B7">
          <w:rPr>
            <w:noProof/>
            <w:webHidden/>
          </w:rPr>
          <w:fldChar w:fldCharType="end"/>
        </w:r>
      </w:hyperlink>
    </w:p>
    <w:p w14:paraId="387C862C" w14:textId="569EDAE5"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47" w:history="1">
        <w:r w:rsidR="003537B7" w:rsidRPr="006041F7">
          <w:rPr>
            <w:rStyle w:val="Hyperlink"/>
            <w:noProof/>
          </w:rPr>
          <w:t>Hình 3.11. Tạo 1 root project cho người lập trình Go</w:t>
        </w:r>
        <w:r w:rsidR="003537B7">
          <w:rPr>
            <w:noProof/>
            <w:webHidden/>
          </w:rPr>
          <w:tab/>
        </w:r>
        <w:r w:rsidR="003537B7">
          <w:rPr>
            <w:noProof/>
            <w:webHidden/>
          </w:rPr>
          <w:fldChar w:fldCharType="begin"/>
        </w:r>
        <w:r w:rsidR="003537B7">
          <w:rPr>
            <w:noProof/>
            <w:webHidden/>
          </w:rPr>
          <w:instrText xml:space="preserve"> PAGEREF _Toc183027747 \h </w:instrText>
        </w:r>
        <w:r w:rsidR="003537B7">
          <w:rPr>
            <w:noProof/>
            <w:webHidden/>
          </w:rPr>
        </w:r>
        <w:r w:rsidR="003537B7">
          <w:rPr>
            <w:noProof/>
            <w:webHidden/>
          </w:rPr>
          <w:fldChar w:fldCharType="separate"/>
        </w:r>
        <w:r w:rsidR="003537B7">
          <w:rPr>
            <w:noProof/>
            <w:webHidden/>
          </w:rPr>
          <w:t>38</w:t>
        </w:r>
        <w:r w:rsidR="003537B7">
          <w:rPr>
            <w:noProof/>
            <w:webHidden/>
          </w:rPr>
          <w:fldChar w:fldCharType="end"/>
        </w:r>
      </w:hyperlink>
    </w:p>
    <w:p w14:paraId="1C3420F3" w14:textId="01A6F9DF"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48" w:history="1">
        <w:r w:rsidR="003537B7" w:rsidRPr="006041F7">
          <w:rPr>
            <w:rStyle w:val="Hyperlink"/>
            <w:noProof/>
          </w:rPr>
          <w:t>Hình</w:t>
        </w:r>
        <w:r w:rsidR="003537B7" w:rsidRPr="006041F7">
          <w:rPr>
            <w:rStyle w:val="Hyperlink"/>
            <w:noProof/>
            <w:lang w:val="en-US"/>
          </w:rPr>
          <w:t xml:space="preserve"> 3.12.</w:t>
        </w:r>
        <w:r w:rsidR="003537B7" w:rsidRPr="006041F7">
          <w:rPr>
            <w:rStyle w:val="Hyperlink"/>
            <w:noProof/>
            <w:lang w:val="vi-VN"/>
          </w:rPr>
          <w:t xml:space="preserve"> </w:t>
        </w:r>
        <w:r w:rsidR="003537B7" w:rsidRPr="006041F7">
          <w:rPr>
            <w:rStyle w:val="Hyperlink"/>
            <w:noProof/>
          </w:rPr>
          <w:t>Tắt các container và artifact</w:t>
        </w:r>
        <w:r w:rsidR="003537B7">
          <w:rPr>
            <w:noProof/>
            <w:webHidden/>
          </w:rPr>
          <w:tab/>
        </w:r>
        <w:r w:rsidR="003537B7">
          <w:rPr>
            <w:noProof/>
            <w:webHidden/>
          </w:rPr>
          <w:fldChar w:fldCharType="begin"/>
        </w:r>
        <w:r w:rsidR="003537B7">
          <w:rPr>
            <w:noProof/>
            <w:webHidden/>
          </w:rPr>
          <w:instrText xml:space="preserve"> PAGEREF _Toc183027748 \h </w:instrText>
        </w:r>
        <w:r w:rsidR="003537B7">
          <w:rPr>
            <w:noProof/>
            <w:webHidden/>
          </w:rPr>
        </w:r>
        <w:r w:rsidR="003537B7">
          <w:rPr>
            <w:noProof/>
            <w:webHidden/>
          </w:rPr>
          <w:fldChar w:fldCharType="separate"/>
        </w:r>
        <w:r w:rsidR="003537B7">
          <w:rPr>
            <w:noProof/>
            <w:webHidden/>
          </w:rPr>
          <w:t>38</w:t>
        </w:r>
        <w:r w:rsidR="003537B7">
          <w:rPr>
            <w:noProof/>
            <w:webHidden/>
          </w:rPr>
          <w:fldChar w:fldCharType="end"/>
        </w:r>
      </w:hyperlink>
    </w:p>
    <w:p w14:paraId="16E0D163" w14:textId="27E689C9"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49" w:history="1">
        <w:r w:rsidR="003537B7" w:rsidRPr="006041F7">
          <w:rPr>
            <w:rStyle w:val="Hyperlink"/>
            <w:noProof/>
            <w:lang w:val="vi-VN"/>
          </w:rPr>
          <w:t>Hình 3.13. Khởi tạo hệ thống mạng</w:t>
        </w:r>
        <w:r w:rsidR="003537B7">
          <w:rPr>
            <w:noProof/>
            <w:webHidden/>
          </w:rPr>
          <w:tab/>
        </w:r>
        <w:r w:rsidR="003537B7">
          <w:rPr>
            <w:noProof/>
            <w:webHidden/>
          </w:rPr>
          <w:fldChar w:fldCharType="begin"/>
        </w:r>
        <w:r w:rsidR="003537B7">
          <w:rPr>
            <w:noProof/>
            <w:webHidden/>
          </w:rPr>
          <w:instrText xml:space="preserve"> PAGEREF _Toc183027749 \h </w:instrText>
        </w:r>
        <w:r w:rsidR="003537B7">
          <w:rPr>
            <w:noProof/>
            <w:webHidden/>
          </w:rPr>
        </w:r>
        <w:r w:rsidR="003537B7">
          <w:rPr>
            <w:noProof/>
            <w:webHidden/>
          </w:rPr>
          <w:fldChar w:fldCharType="separate"/>
        </w:r>
        <w:r w:rsidR="003537B7">
          <w:rPr>
            <w:noProof/>
            <w:webHidden/>
          </w:rPr>
          <w:t>38</w:t>
        </w:r>
        <w:r w:rsidR="003537B7">
          <w:rPr>
            <w:noProof/>
            <w:webHidden/>
          </w:rPr>
          <w:fldChar w:fldCharType="end"/>
        </w:r>
      </w:hyperlink>
    </w:p>
    <w:p w14:paraId="49CD84E7" w14:textId="7D1D0BA5"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50" w:history="1">
        <w:r w:rsidR="003537B7" w:rsidRPr="006041F7">
          <w:rPr>
            <w:rStyle w:val="Hyperlink"/>
            <w:noProof/>
            <w:lang w:val="en-US"/>
          </w:rPr>
          <w:t>Hình 3.14. Các container đang chạy</w:t>
        </w:r>
        <w:r w:rsidR="003537B7">
          <w:rPr>
            <w:noProof/>
            <w:webHidden/>
          </w:rPr>
          <w:tab/>
        </w:r>
        <w:r w:rsidR="003537B7">
          <w:rPr>
            <w:noProof/>
            <w:webHidden/>
          </w:rPr>
          <w:fldChar w:fldCharType="begin"/>
        </w:r>
        <w:r w:rsidR="003537B7">
          <w:rPr>
            <w:noProof/>
            <w:webHidden/>
          </w:rPr>
          <w:instrText xml:space="preserve"> PAGEREF _Toc183027750 \h </w:instrText>
        </w:r>
        <w:r w:rsidR="003537B7">
          <w:rPr>
            <w:noProof/>
            <w:webHidden/>
          </w:rPr>
        </w:r>
        <w:r w:rsidR="003537B7">
          <w:rPr>
            <w:noProof/>
            <w:webHidden/>
          </w:rPr>
          <w:fldChar w:fldCharType="separate"/>
        </w:r>
        <w:r w:rsidR="003537B7">
          <w:rPr>
            <w:noProof/>
            <w:webHidden/>
          </w:rPr>
          <w:t>39</w:t>
        </w:r>
        <w:r w:rsidR="003537B7">
          <w:rPr>
            <w:noProof/>
            <w:webHidden/>
          </w:rPr>
          <w:fldChar w:fldCharType="end"/>
        </w:r>
      </w:hyperlink>
    </w:p>
    <w:p w14:paraId="6C7065C3" w14:textId="3C5436B0"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51" w:history="1">
        <w:r w:rsidR="003537B7" w:rsidRPr="006041F7">
          <w:rPr>
            <w:rStyle w:val="Hyperlink"/>
            <w:noProof/>
            <w:lang w:val="en-US"/>
          </w:rPr>
          <w:t>Hình 3.15. Câu lệnh tạo kênh</w:t>
        </w:r>
        <w:r w:rsidR="003537B7">
          <w:rPr>
            <w:noProof/>
            <w:webHidden/>
          </w:rPr>
          <w:tab/>
        </w:r>
        <w:r w:rsidR="003537B7">
          <w:rPr>
            <w:noProof/>
            <w:webHidden/>
          </w:rPr>
          <w:fldChar w:fldCharType="begin"/>
        </w:r>
        <w:r w:rsidR="003537B7">
          <w:rPr>
            <w:noProof/>
            <w:webHidden/>
          </w:rPr>
          <w:instrText xml:space="preserve"> PAGEREF _Toc183027751 \h </w:instrText>
        </w:r>
        <w:r w:rsidR="003537B7">
          <w:rPr>
            <w:noProof/>
            <w:webHidden/>
          </w:rPr>
        </w:r>
        <w:r w:rsidR="003537B7">
          <w:rPr>
            <w:noProof/>
            <w:webHidden/>
          </w:rPr>
          <w:fldChar w:fldCharType="separate"/>
        </w:r>
        <w:r w:rsidR="003537B7">
          <w:rPr>
            <w:noProof/>
            <w:webHidden/>
          </w:rPr>
          <w:t>39</w:t>
        </w:r>
        <w:r w:rsidR="003537B7">
          <w:rPr>
            <w:noProof/>
            <w:webHidden/>
          </w:rPr>
          <w:fldChar w:fldCharType="end"/>
        </w:r>
      </w:hyperlink>
    </w:p>
    <w:p w14:paraId="2EFCCD7F" w14:textId="64EBC9F9"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52" w:history="1">
        <w:r w:rsidR="003537B7" w:rsidRPr="006041F7">
          <w:rPr>
            <w:rStyle w:val="Hyperlink"/>
            <w:noProof/>
            <w:lang w:val="vi-VN"/>
          </w:rPr>
          <w:t>Hình 3.1</w:t>
        </w:r>
        <w:r w:rsidR="003537B7" w:rsidRPr="006041F7">
          <w:rPr>
            <w:rStyle w:val="Hyperlink"/>
            <w:noProof/>
            <w:lang w:val="en-US"/>
          </w:rPr>
          <w:t>6</w:t>
        </w:r>
        <w:r w:rsidR="003537B7" w:rsidRPr="006041F7">
          <w:rPr>
            <w:rStyle w:val="Hyperlink"/>
            <w:noProof/>
            <w:lang w:val="vi-VN"/>
          </w:rPr>
          <w:t>. Tạo genesis block của kênh</w:t>
        </w:r>
        <w:r w:rsidR="003537B7">
          <w:rPr>
            <w:noProof/>
            <w:webHidden/>
          </w:rPr>
          <w:tab/>
        </w:r>
        <w:r w:rsidR="003537B7">
          <w:rPr>
            <w:noProof/>
            <w:webHidden/>
          </w:rPr>
          <w:fldChar w:fldCharType="begin"/>
        </w:r>
        <w:r w:rsidR="003537B7">
          <w:rPr>
            <w:noProof/>
            <w:webHidden/>
          </w:rPr>
          <w:instrText xml:space="preserve"> PAGEREF _Toc183027752 \h </w:instrText>
        </w:r>
        <w:r w:rsidR="003537B7">
          <w:rPr>
            <w:noProof/>
            <w:webHidden/>
          </w:rPr>
        </w:r>
        <w:r w:rsidR="003537B7">
          <w:rPr>
            <w:noProof/>
            <w:webHidden/>
          </w:rPr>
          <w:fldChar w:fldCharType="separate"/>
        </w:r>
        <w:r w:rsidR="003537B7">
          <w:rPr>
            <w:noProof/>
            <w:webHidden/>
          </w:rPr>
          <w:t>39</w:t>
        </w:r>
        <w:r w:rsidR="003537B7">
          <w:rPr>
            <w:noProof/>
            <w:webHidden/>
          </w:rPr>
          <w:fldChar w:fldCharType="end"/>
        </w:r>
      </w:hyperlink>
    </w:p>
    <w:p w14:paraId="33644B18" w14:textId="4F875032"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53" w:history="1">
        <w:r w:rsidR="003537B7" w:rsidRPr="006041F7">
          <w:rPr>
            <w:rStyle w:val="Hyperlink"/>
            <w:noProof/>
          </w:rPr>
          <w:t>Hình</w:t>
        </w:r>
        <w:r w:rsidR="003537B7" w:rsidRPr="006041F7">
          <w:rPr>
            <w:rStyle w:val="Hyperlink"/>
            <w:noProof/>
            <w:lang w:val="en-US"/>
          </w:rPr>
          <w:t xml:space="preserve"> 3.</w:t>
        </w:r>
        <w:r w:rsidR="003537B7" w:rsidRPr="006041F7">
          <w:rPr>
            <w:rStyle w:val="Hyperlink"/>
            <w:noProof/>
          </w:rPr>
          <w:t>17. Join peer của Org1 và Org2 vào kênh</w:t>
        </w:r>
        <w:r w:rsidR="003537B7">
          <w:rPr>
            <w:noProof/>
            <w:webHidden/>
          </w:rPr>
          <w:tab/>
        </w:r>
        <w:r w:rsidR="003537B7">
          <w:rPr>
            <w:noProof/>
            <w:webHidden/>
          </w:rPr>
          <w:fldChar w:fldCharType="begin"/>
        </w:r>
        <w:r w:rsidR="003537B7">
          <w:rPr>
            <w:noProof/>
            <w:webHidden/>
          </w:rPr>
          <w:instrText xml:space="preserve"> PAGEREF _Toc183027753 \h </w:instrText>
        </w:r>
        <w:r w:rsidR="003537B7">
          <w:rPr>
            <w:noProof/>
            <w:webHidden/>
          </w:rPr>
        </w:r>
        <w:r w:rsidR="003537B7">
          <w:rPr>
            <w:noProof/>
            <w:webHidden/>
          </w:rPr>
          <w:fldChar w:fldCharType="separate"/>
        </w:r>
        <w:r w:rsidR="003537B7">
          <w:rPr>
            <w:noProof/>
            <w:webHidden/>
          </w:rPr>
          <w:t>40</w:t>
        </w:r>
        <w:r w:rsidR="003537B7">
          <w:rPr>
            <w:noProof/>
            <w:webHidden/>
          </w:rPr>
          <w:fldChar w:fldCharType="end"/>
        </w:r>
      </w:hyperlink>
    </w:p>
    <w:p w14:paraId="29A195E9" w14:textId="4CBE4989"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54" w:history="1">
        <w:r w:rsidR="003537B7" w:rsidRPr="006041F7">
          <w:rPr>
            <w:rStyle w:val="Hyperlink"/>
            <w:noProof/>
            <w:lang w:val="vi-VN"/>
          </w:rPr>
          <w:t>Hình 3.18. Kiểm tra lại danh sách kênh mà các peer đã join</w:t>
        </w:r>
        <w:r w:rsidR="003537B7">
          <w:rPr>
            <w:noProof/>
            <w:webHidden/>
          </w:rPr>
          <w:tab/>
        </w:r>
        <w:r w:rsidR="003537B7">
          <w:rPr>
            <w:noProof/>
            <w:webHidden/>
          </w:rPr>
          <w:fldChar w:fldCharType="begin"/>
        </w:r>
        <w:r w:rsidR="003537B7">
          <w:rPr>
            <w:noProof/>
            <w:webHidden/>
          </w:rPr>
          <w:instrText xml:space="preserve"> PAGEREF _Toc183027754 \h </w:instrText>
        </w:r>
        <w:r w:rsidR="003537B7">
          <w:rPr>
            <w:noProof/>
            <w:webHidden/>
          </w:rPr>
        </w:r>
        <w:r w:rsidR="003537B7">
          <w:rPr>
            <w:noProof/>
            <w:webHidden/>
          </w:rPr>
          <w:fldChar w:fldCharType="separate"/>
        </w:r>
        <w:r w:rsidR="003537B7">
          <w:rPr>
            <w:noProof/>
            <w:webHidden/>
          </w:rPr>
          <w:t>40</w:t>
        </w:r>
        <w:r w:rsidR="003537B7">
          <w:rPr>
            <w:noProof/>
            <w:webHidden/>
          </w:rPr>
          <w:fldChar w:fldCharType="end"/>
        </w:r>
      </w:hyperlink>
    </w:p>
    <w:p w14:paraId="3700DC58" w14:textId="278FA7DB"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55" w:history="1">
        <w:r w:rsidR="003537B7" w:rsidRPr="006041F7">
          <w:rPr>
            <w:rStyle w:val="Hyperlink"/>
            <w:noProof/>
          </w:rPr>
          <w:t>Hình</w:t>
        </w:r>
        <w:r w:rsidR="003537B7" w:rsidRPr="006041F7">
          <w:rPr>
            <w:rStyle w:val="Hyperlink"/>
            <w:noProof/>
            <w:lang w:val="en-US"/>
          </w:rPr>
          <w:t xml:space="preserve"> 3.19.</w:t>
        </w:r>
        <w:r w:rsidR="003537B7" w:rsidRPr="006041F7">
          <w:rPr>
            <w:rStyle w:val="Hyperlink"/>
            <w:noProof/>
          </w:rPr>
          <w:t xml:space="preserve"> Anchor peer cho Org1 được thêm vào kênh</w:t>
        </w:r>
        <w:r w:rsidR="003537B7">
          <w:rPr>
            <w:noProof/>
            <w:webHidden/>
          </w:rPr>
          <w:tab/>
        </w:r>
        <w:r w:rsidR="003537B7">
          <w:rPr>
            <w:noProof/>
            <w:webHidden/>
          </w:rPr>
          <w:fldChar w:fldCharType="begin"/>
        </w:r>
        <w:r w:rsidR="003537B7">
          <w:rPr>
            <w:noProof/>
            <w:webHidden/>
          </w:rPr>
          <w:instrText xml:space="preserve"> PAGEREF _Toc183027755 \h </w:instrText>
        </w:r>
        <w:r w:rsidR="003537B7">
          <w:rPr>
            <w:noProof/>
            <w:webHidden/>
          </w:rPr>
        </w:r>
        <w:r w:rsidR="003537B7">
          <w:rPr>
            <w:noProof/>
            <w:webHidden/>
          </w:rPr>
          <w:fldChar w:fldCharType="separate"/>
        </w:r>
        <w:r w:rsidR="003537B7">
          <w:rPr>
            <w:noProof/>
            <w:webHidden/>
          </w:rPr>
          <w:t>40</w:t>
        </w:r>
        <w:r w:rsidR="003537B7">
          <w:rPr>
            <w:noProof/>
            <w:webHidden/>
          </w:rPr>
          <w:fldChar w:fldCharType="end"/>
        </w:r>
      </w:hyperlink>
    </w:p>
    <w:p w14:paraId="3711E77F" w14:textId="7050CD09"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56" w:history="1">
        <w:r w:rsidR="003537B7" w:rsidRPr="006041F7">
          <w:rPr>
            <w:rStyle w:val="Hyperlink"/>
            <w:noProof/>
          </w:rPr>
          <w:t>Hình</w:t>
        </w:r>
        <w:r w:rsidR="003537B7" w:rsidRPr="006041F7">
          <w:rPr>
            <w:rStyle w:val="Hyperlink"/>
            <w:noProof/>
            <w:lang w:val="en-US"/>
          </w:rPr>
          <w:t xml:space="preserve"> 3.20</w:t>
        </w:r>
        <w:r w:rsidR="003537B7" w:rsidRPr="006041F7">
          <w:rPr>
            <w:rStyle w:val="Hyperlink"/>
            <w:noProof/>
          </w:rPr>
          <w:t>. Anchor peer cho Org2 được thêm vào kênh</w:t>
        </w:r>
        <w:r w:rsidR="003537B7">
          <w:rPr>
            <w:noProof/>
            <w:webHidden/>
          </w:rPr>
          <w:tab/>
        </w:r>
        <w:r w:rsidR="003537B7">
          <w:rPr>
            <w:noProof/>
            <w:webHidden/>
          </w:rPr>
          <w:fldChar w:fldCharType="begin"/>
        </w:r>
        <w:r w:rsidR="003537B7">
          <w:rPr>
            <w:noProof/>
            <w:webHidden/>
          </w:rPr>
          <w:instrText xml:space="preserve"> PAGEREF _Toc183027756 \h </w:instrText>
        </w:r>
        <w:r w:rsidR="003537B7">
          <w:rPr>
            <w:noProof/>
            <w:webHidden/>
          </w:rPr>
        </w:r>
        <w:r w:rsidR="003537B7">
          <w:rPr>
            <w:noProof/>
            <w:webHidden/>
          </w:rPr>
          <w:fldChar w:fldCharType="separate"/>
        </w:r>
        <w:r w:rsidR="003537B7">
          <w:rPr>
            <w:noProof/>
            <w:webHidden/>
          </w:rPr>
          <w:t>40</w:t>
        </w:r>
        <w:r w:rsidR="003537B7">
          <w:rPr>
            <w:noProof/>
            <w:webHidden/>
          </w:rPr>
          <w:fldChar w:fldCharType="end"/>
        </w:r>
      </w:hyperlink>
    </w:p>
    <w:p w14:paraId="44EAD093" w14:textId="7401FE0A"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57" w:history="1">
        <w:r w:rsidR="003537B7" w:rsidRPr="006041F7">
          <w:rPr>
            <w:rStyle w:val="Hyperlink"/>
            <w:noProof/>
            <w:lang w:val="vi-VN"/>
          </w:rPr>
          <w:t>Hình 3.21. Câu lệnh khi tạo kênh thành công</w:t>
        </w:r>
        <w:r w:rsidR="003537B7">
          <w:rPr>
            <w:noProof/>
            <w:webHidden/>
          </w:rPr>
          <w:tab/>
        </w:r>
        <w:r w:rsidR="003537B7">
          <w:rPr>
            <w:noProof/>
            <w:webHidden/>
          </w:rPr>
          <w:fldChar w:fldCharType="begin"/>
        </w:r>
        <w:r w:rsidR="003537B7">
          <w:rPr>
            <w:noProof/>
            <w:webHidden/>
          </w:rPr>
          <w:instrText xml:space="preserve"> PAGEREF _Toc183027757 \h </w:instrText>
        </w:r>
        <w:r w:rsidR="003537B7">
          <w:rPr>
            <w:noProof/>
            <w:webHidden/>
          </w:rPr>
        </w:r>
        <w:r w:rsidR="003537B7">
          <w:rPr>
            <w:noProof/>
            <w:webHidden/>
          </w:rPr>
          <w:fldChar w:fldCharType="separate"/>
        </w:r>
        <w:r w:rsidR="003537B7">
          <w:rPr>
            <w:noProof/>
            <w:webHidden/>
          </w:rPr>
          <w:t>40</w:t>
        </w:r>
        <w:r w:rsidR="003537B7">
          <w:rPr>
            <w:noProof/>
            <w:webHidden/>
          </w:rPr>
          <w:fldChar w:fldCharType="end"/>
        </w:r>
      </w:hyperlink>
    </w:p>
    <w:p w14:paraId="7F505E48" w14:textId="5F22C733"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58" w:history="1">
        <w:r w:rsidR="003537B7" w:rsidRPr="006041F7">
          <w:rPr>
            <w:rStyle w:val="Hyperlink"/>
            <w:noProof/>
            <w:lang w:val="vi-VN"/>
          </w:rPr>
          <w:t>Hình 3.22. Chaincode đang được triển khai lên kênh</w:t>
        </w:r>
        <w:r w:rsidR="003537B7">
          <w:rPr>
            <w:noProof/>
            <w:webHidden/>
          </w:rPr>
          <w:tab/>
        </w:r>
        <w:r w:rsidR="003537B7">
          <w:rPr>
            <w:noProof/>
            <w:webHidden/>
          </w:rPr>
          <w:fldChar w:fldCharType="begin"/>
        </w:r>
        <w:r w:rsidR="003537B7">
          <w:rPr>
            <w:noProof/>
            <w:webHidden/>
          </w:rPr>
          <w:instrText xml:space="preserve"> PAGEREF _Toc183027758 \h </w:instrText>
        </w:r>
        <w:r w:rsidR="003537B7">
          <w:rPr>
            <w:noProof/>
            <w:webHidden/>
          </w:rPr>
        </w:r>
        <w:r w:rsidR="003537B7">
          <w:rPr>
            <w:noProof/>
            <w:webHidden/>
          </w:rPr>
          <w:fldChar w:fldCharType="separate"/>
        </w:r>
        <w:r w:rsidR="003537B7">
          <w:rPr>
            <w:noProof/>
            <w:webHidden/>
          </w:rPr>
          <w:t>41</w:t>
        </w:r>
        <w:r w:rsidR="003537B7">
          <w:rPr>
            <w:noProof/>
            <w:webHidden/>
          </w:rPr>
          <w:fldChar w:fldCharType="end"/>
        </w:r>
      </w:hyperlink>
    </w:p>
    <w:p w14:paraId="493DE9EA" w14:textId="4E85C043"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59" w:history="1">
        <w:r w:rsidR="003537B7" w:rsidRPr="006041F7">
          <w:rPr>
            <w:rStyle w:val="Hyperlink"/>
            <w:noProof/>
            <w:lang w:val="vi-VN"/>
          </w:rPr>
          <w:t>Hình 3.23. Chaincode đã được cài đặt trên peer.org1</w:t>
        </w:r>
        <w:r w:rsidR="003537B7">
          <w:rPr>
            <w:noProof/>
            <w:webHidden/>
          </w:rPr>
          <w:tab/>
        </w:r>
        <w:r w:rsidR="003537B7">
          <w:rPr>
            <w:noProof/>
            <w:webHidden/>
          </w:rPr>
          <w:fldChar w:fldCharType="begin"/>
        </w:r>
        <w:r w:rsidR="003537B7">
          <w:rPr>
            <w:noProof/>
            <w:webHidden/>
          </w:rPr>
          <w:instrText xml:space="preserve"> PAGEREF _Toc183027759 \h </w:instrText>
        </w:r>
        <w:r w:rsidR="003537B7">
          <w:rPr>
            <w:noProof/>
            <w:webHidden/>
          </w:rPr>
        </w:r>
        <w:r w:rsidR="003537B7">
          <w:rPr>
            <w:noProof/>
            <w:webHidden/>
          </w:rPr>
          <w:fldChar w:fldCharType="separate"/>
        </w:r>
        <w:r w:rsidR="003537B7">
          <w:rPr>
            <w:noProof/>
            <w:webHidden/>
          </w:rPr>
          <w:t>41</w:t>
        </w:r>
        <w:r w:rsidR="003537B7">
          <w:rPr>
            <w:noProof/>
            <w:webHidden/>
          </w:rPr>
          <w:fldChar w:fldCharType="end"/>
        </w:r>
      </w:hyperlink>
    </w:p>
    <w:p w14:paraId="6743964A" w14:textId="297BDA7C"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60" w:history="1">
        <w:r w:rsidR="003537B7" w:rsidRPr="006041F7">
          <w:rPr>
            <w:rStyle w:val="Hyperlink"/>
            <w:noProof/>
            <w:lang w:val="vi-VN"/>
          </w:rPr>
          <w:t>Hình 3.24. Chaincode đã được cài đặt trên peer.org2</w:t>
        </w:r>
        <w:r w:rsidR="003537B7">
          <w:rPr>
            <w:noProof/>
            <w:webHidden/>
          </w:rPr>
          <w:tab/>
        </w:r>
        <w:r w:rsidR="003537B7">
          <w:rPr>
            <w:noProof/>
            <w:webHidden/>
          </w:rPr>
          <w:fldChar w:fldCharType="begin"/>
        </w:r>
        <w:r w:rsidR="003537B7">
          <w:rPr>
            <w:noProof/>
            <w:webHidden/>
          </w:rPr>
          <w:instrText xml:space="preserve"> PAGEREF _Toc183027760 \h </w:instrText>
        </w:r>
        <w:r w:rsidR="003537B7">
          <w:rPr>
            <w:noProof/>
            <w:webHidden/>
          </w:rPr>
        </w:r>
        <w:r w:rsidR="003537B7">
          <w:rPr>
            <w:noProof/>
            <w:webHidden/>
          </w:rPr>
          <w:fldChar w:fldCharType="separate"/>
        </w:r>
        <w:r w:rsidR="003537B7">
          <w:rPr>
            <w:noProof/>
            <w:webHidden/>
          </w:rPr>
          <w:t>41</w:t>
        </w:r>
        <w:r w:rsidR="003537B7">
          <w:rPr>
            <w:noProof/>
            <w:webHidden/>
          </w:rPr>
          <w:fldChar w:fldCharType="end"/>
        </w:r>
      </w:hyperlink>
    </w:p>
    <w:p w14:paraId="26E97E62" w14:textId="40812926"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61" w:history="1">
        <w:r w:rsidR="003537B7" w:rsidRPr="006041F7">
          <w:rPr>
            <w:rStyle w:val="Hyperlink"/>
            <w:noProof/>
          </w:rPr>
          <w:t>Hình</w:t>
        </w:r>
        <w:r w:rsidR="003537B7" w:rsidRPr="006041F7">
          <w:rPr>
            <w:rStyle w:val="Hyperlink"/>
            <w:noProof/>
            <w:lang w:val="en-US"/>
          </w:rPr>
          <w:t xml:space="preserve"> 3.25.</w:t>
        </w:r>
        <w:r w:rsidR="003537B7" w:rsidRPr="006041F7">
          <w:rPr>
            <w:rStyle w:val="Hyperlink"/>
            <w:noProof/>
          </w:rPr>
          <w:t xml:space="preserve"> Kiểm tra định nghĩa chaincode trên Org1</w:t>
        </w:r>
        <w:r w:rsidR="003537B7">
          <w:rPr>
            <w:noProof/>
            <w:webHidden/>
          </w:rPr>
          <w:tab/>
        </w:r>
        <w:r w:rsidR="003537B7">
          <w:rPr>
            <w:noProof/>
            <w:webHidden/>
          </w:rPr>
          <w:fldChar w:fldCharType="begin"/>
        </w:r>
        <w:r w:rsidR="003537B7">
          <w:rPr>
            <w:noProof/>
            <w:webHidden/>
          </w:rPr>
          <w:instrText xml:space="preserve"> PAGEREF _Toc183027761 \h </w:instrText>
        </w:r>
        <w:r w:rsidR="003537B7">
          <w:rPr>
            <w:noProof/>
            <w:webHidden/>
          </w:rPr>
        </w:r>
        <w:r w:rsidR="003537B7">
          <w:rPr>
            <w:noProof/>
            <w:webHidden/>
          </w:rPr>
          <w:fldChar w:fldCharType="separate"/>
        </w:r>
        <w:r w:rsidR="003537B7">
          <w:rPr>
            <w:noProof/>
            <w:webHidden/>
          </w:rPr>
          <w:t>41</w:t>
        </w:r>
        <w:r w:rsidR="003537B7">
          <w:rPr>
            <w:noProof/>
            <w:webHidden/>
          </w:rPr>
          <w:fldChar w:fldCharType="end"/>
        </w:r>
      </w:hyperlink>
    </w:p>
    <w:p w14:paraId="66A245D9" w14:textId="1FAF0E1C"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62" w:history="1">
        <w:r w:rsidR="003537B7" w:rsidRPr="006041F7">
          <w:rPr>
            <w:rStyle w:val="Hyperlink"/>
            <w:noProof/>
          </w:rPr>
          <w:t>Hình</w:t>
        </w:r>
        <w:r w:rsidR="003537B7" w:rsidRPr="006041F7">
          <w:rPr>
            <w:rStyle w:val="Hyperlink"/>
            <w:noProof/>
            <w:lang w:val="en-US"/>
          </w:rPr>
          <w:t xml:space="preserve"> 3.26.</w:t>
        </w:r>
        <w:r w:rsidR="003537B7" w:rsidRPr="006041F7">
          <w:rPr>
            <w:rStyle w:val="Hyperlink"/>
            <w:noProof/>
          </w:rPr>
          <w:t xml:space="preserve"> Kiểm tra định nghĩa chaincode trên Org2</w:t>
        </w:r>
        <w:r w:rsidR="003537B7">
          <w:rPr>
            <w:noProof/>
            <w:webHidden/>
          </w:rPr>
          <w:tab/>
        </w:r>
        <w:r w:rsidR="003537B7">
          <w:rPr>
            <w:noProof/>
            <w:webHidden/>
          </w:rPr>
          <w:fldChar w:fldCharType="begin"/>
        </w:r>
        <w:r w:rsidR="003537B7">
          <w:rPr>
            <w:noProof/>
            <w:webHidden/>
          </w:rPr>
          <w:instrText xml:space="preserve"> PAGEREF _Toc183027762 \h </w:instrText>
        </w:r>
        <w:r w:rsidR="003537B7">
          <w:rPr>
            <w:noProof/>
            <w:webHidden/>
          </w:rPr>
        </w:r>
        <w:r w:rsidR="003537B7">
          <w:rPr>
            <w:noProof/>
            <w:webHidden/>
          </w:rPr>
          <w:fldChar w:fldCharType="separate"/>
        </w:r>
        <w:r w:rsidR="003537B7">
          <w:rPr>
            <w:noProof/>
            <w:webHidden/>
          </w:rPr>
          <w:t>41</w:t>
        </w:r>
        <w:r w:rsidR="003537B7">
          <w:rPr>
            <w:noProof/>
            <w:webHidden/>
          </w:rPr>
          <w:fldChar w:fldCharType="end"/>
        </w:r>
      </w:hyperlink>
    </w:p>
    <w:p w14:paraId="7A5E8446" w14:textId="58B88E08"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63" w:history="1">
        <w:r w:rsidR="003537B7" w:rsidRPr="006041F7">
          <w:rPr>
            <w:rStyle w:val="Hyperlink"/>
            <w:noProof/>
          </w:rPr>
          <w:t>Hình 3.27. Xác thực định nghĩa Chaincode trên kênh</w:t>
        </w:r>
        <w:r w:rsidR="003537B7">
          <w:rPr>
            <w:noProof/>
            <w:webHidden/>
          </w:rPr>
          <w:tab/>
        </w:r>
        <w:r w:rsidR="003537B7">
          <w:rPr>
            <w:noProof/>
            <w:webHidden/>
          </w:rPr>
          <w:fldChar w:fldCharType="begin"/>
        </w:r>
        <w:r w:rsidR="003537B7">
          <w:rPr>
            <w:noProof/>
            <w:webHidden/>
          </w:rPr>
          <w:instrText xml:space="preserve"> PAGEREF _Toc183027763 \h </w:instrText>
        </w:r>
        <w:r w:rsidR="003537B7">
          <w:rPr>
            <w:noProof/>
            <w:webHidden/>
          </w:rPr>
        </w:r>
        <w:r w:rsidR="003537B7">
          <w:rPr>
            <w:noProof/>
            <w:webHidden/>
          </w:rPr>
          <w:fldChar w:fldCharType="separate"/>
        </w:r>
        <w:r w:rsidR="003537B7">
          <w:rPr>
            <w:noProof/>
            <w:webHidden/>
          </w:rPr>
          <w:t>42</w:t>
        </w:r>
        <w:r w:rsidR="003537B7">
          <w:rPr>
            <w:noProof/>
            <w:webHidden/>
          </w:rPr>
          <w:fldChar w:fldCharType="end"/>
        </w:r>
      </w:hyperlink>
    </w:p>
    <w:p w14:paraId="17056798" w14:textId="458D9039"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64" w:history="1">
        <w:r w:rsidR="003537B7" w:rsidRPr="006041F7">
          <w:rPr>
            <w:rStyle w:val="Hyperlink"/>
            <w:noProof/>
          </w:rPr>
          <w:t>Hình</w:t>
        </w:r>
        <w:r w:rsidR="003537B7" w:rsidRPr="006041F7">
          <w:rPr>
            <w:rStyle w:val="Hyperlink"/>
            <w:noProof/>
            <w:lang w:val="en-US"/>
          </w:rPr>
          <w:t xml:space="preserve"> 3.28</w:t>
        </w:r>
        <w:r w:rsidR="003537B7" w:rsidRPr="006041F7">
          <w:rPr>
            <w:rStyle w:val="Hyperlink"/>
            <w:noProof/>
          </w:rPr>
          <w:t>. Định nghĩa truy vấn chaincode trên 2 Org</w:t>
        </w:r>
        <w:r w:rsidR="003537B7">
          <w:rPr>
            <w:noProof/>
            <w:webHidden/>
          </w:rPr>
          <w:tab/>
        </w:r>
        <w:r w:rsidR="003537B7">
          <w:rPr>
            <w:noProof/>
            <w:webHidden/>
          </w:rPr>
          <w:fldChar w:fldCharType="begin"/>
        </w:r>
        <w:r w:rsidR="003537B7">
          <w:rPr>
            <w:noProof/>
            <w:webHidden/>
          </w:rPr>
          <w:instrText xml:space="preserve"> PAGEREF _Toc183027764 \h </w:instrText>
        </w:r>
        <w:r w:rsidR="003537B7">
          <w:rPr>
            <w:noProof/>
            <w:webHidden/>
          </w:rPr>
        </w:r>
        <w:r w:rsidR="003537B7">
          <w:rPr>
            <w:noProof/>
            <w:webHidden/>
          </w:rPr>
          <w:fldChar w:fldCharType="separate"/>
        </w:r>
        <w:r w:rsidR="003537B7">
          <w:rPr>
            <w:noProof/>
            <w:webHidden/>
          </w:rPr>
          <w:t>42</w:t>
        </w:r>
        <w:r w:rsidR="003537B7">
          <w:rPr>
            <w:noProof/>
            <w:webHidden/>
          </w:rPr>
          <w:fldChar w:fldCharType="end"/>
        </w:r>
      </w:hyperlink>
    </w:p>
    <w:p w14:paraId="4563F6EE" w14:textId="28EF103C"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65" w:history="1">
        <w:r w:rsidR="003537B7" w:rsidRPr="006041F7">
          <w:rPr>
            <w:rStyle w:val="Hyperlink"/>
            <w:noProof/>
            <w:lang w:val="vi-VN"/>
          </w:rPr>
          <w:t>Hình 3.29. Thiết lập môi trường để sử dụng biến Fabric binary</w:t>
        </w:r>
        <w:r w:rsidR="003537B7">
          <w:rPr>
            <w:noProof/>
            <w:webHidden/>
          </w:rPr>
          <w:tab/>
        </w:r>
        <w:r w:rsidR="003537B7">
          <w:rPr>
            <w:noProof/>
            <w:webHidden/>
          </w:rPr>
          <w:fldChar w:fldCharType="begin"/>
        </w:r>
        <w:r w:rsidR="003537B7">
          <w:rPr>
            <w:noProof/>
            <w:webHidden/>
          </w:rPr>
          <w:instrText xml:space="preserve"> PAGEREF _Toc183027765 \h </w:instrText>
        </w:r>
        <w:r w:rsidR="003537B7">
          <w:rPr>
            <w:noProof/>
            <w:webHidden/>
          </w:rPr>
        </w:r>
        <w:r w:rsidR="003537B7">
          <w:rPr>
            <w:noProof/>
            <w:webHidden/>
          </w:rPr>
          <w:fldChar w:fldCharType="separate"/>
        </w:r>
        <w:r w:rsidR="003537B7">
          <w:rPr>
            <w:noProof/>
            <w:webHidden/>
          </w:rPr>
          <w:t>42</w:t>
        </w:r>
        <w:r w:rsidR="003537B7">
          <w:rPr>
            <w:noProof/>
            <w:webHidden/>
          </w:rPr>
          <w:fldChar w:fldCharType="end"/>
        </w:r>
      </w:hyperlink>
    </w:p>
    <w:p w14:paraId="2704D198" w14:textId="01886E9E"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66" w:history="1">
        <w:r w:rsidR="003537B7" w:rsidRPr="006041F7">
          <w:rPr>
            <w:rStyle w:val="Hyperlink"/>
            <w:noProof/>
            <w:lang w:val="vi-VN"/>
          </w:rPr>
          <w:t>Hình 3.30. Thiết lập biến môi trường để tương tác với vai trò peer của Org1</w:t>
        </w:r>
        <w:r w:rsidR="003537B7">
          <w:rPr>
            <w:noProof/>
            <w:webHidden/>
          </w:rPr>
          <w:tab/>
        </w:r>
        <w:r w:rsidR="003537B7">
          <w:rPr>
            <w:noProof/>
            <w:webHidden/>
          </w:rPr>
          <w:fldChar w:fldCharType="begin"/>
        </w:r>
        <w:r w:rsidR="003537B7">
          <w:rPr>
            <w:noProof/>
            <w:webHidden/>
          </w:rPr>
          <w:instrText xml:space="preserve"> PAGEREF _Toc183027766 \h </w:instrText>
        </w:r>
        <w:r w:rsidR="003537B7">
          <w:rPr>
            <w:noProof/>
            <w:webHidden/>
          </w:rPr>
        </w:r>
        <w:r w:rsidR="003537B7">
          <w:rPr>
            <w:noProof/>
            <w:webHidden/>
          </w:rPr>
          <w:fldChar w:fldCharType="separate"/>
        </w:r>
        <w:r w:rsidR="003537B7">
          <w:rPr>
            <w:noProof/>
            <w:webHidden/>
          </w:rPr>
          <w:t>43</w:t>
        </w:r>
        <w:r w:rsidR="003537B7">
          <w:rPr>
            <w:noProof/>
            <w:webHidden/>
          </w:rPr>
          <w:fldChar w:fldCharType="end"/>
        </w:r>
      </w:hyperlink>
    </w:p>
    <w:p w14:paraId="7EE9727B" w14:textId="37EC94E4"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67" w:history="1">
        <w:r w:rsidR="003537B7" w:rsidRPr="006041F7">
          <w:rPr>
            <w:rStyle w:val="Hyperlink"/>
            <w:noProof/>
          </w:rPr>
          <w:t>Hình</w:t>
        </w:r>
        <w:r w:rsidR="003537B7" w:rsidRPr="006041F7">
          <w:rPr>
            <w:rStyle w:val="Hyperlink"/>
            <w:noProof/>
            <w:lang w:val="en-US"/>
          </w:rPr>
          <w:t xml:space="preserve"> 3.</w:t>
        </w:r>
        <w:r w:rsidR="003537B7" w:rsidRPr="006041F7">
          <w:rPr>
            <w:rStyle w:val="Hyperlink"/>
            <w:noProof/>
            <w:lang w:val="vi-VN"/>
          </w:rPr>
          <w:t>31</w:t>
        </w:r>
        <w:r w:rsidR="003537B7" w:rsidRPr="006041F7">
          <w:rPr>
            <w:rStyle w:val="Hyperlink"/>
            <w:noProof/>
            <w:lang w:val="en-US"/>
          </w:rPr>
          <w:t>.</w:t>
        </w:r>
        <w:r w:rsidR="003537B7" w:rsidRPr="006041F7">
          <w:rPr>
            <w:rStyle w:val="Hyperlink"/>
            <w:noProof/>
          </w:rPr>
          <w:t xml:space="preserve"> InitLedger</w:t>
        </w:r>
        <w:r w:rsidR="003537B7">
          <w:rPr>
            <w:noProof/>
            <w:webHidden/>
          </w:rPr>
          <w:tab/>
        </w:r>
        <w:r w:rsidR="003537B7">
          <w:rPr>
            <w:noProof/>
            <w:webHidden/>
          </w:rPr>
          <w:fldChar w:fldCharType="begin"/>
        </w:r>
        <w:r w:rsidR="003537B7">
          <w:rPr>
            <w:noProof/>
            <w:webHidden/>
          </w:rPr>
          <w:instrText xml:space="preserve"> PAGEREF _Toc183027767 \h </w:instrText>
        </w:r>
        <w:r w:rsidR="003537B7">
          <w:rPr>
            <w:noProof/>
            <w:webHidden/>
          </w:rPr>
        </w:r>
        <w:r w:rsidR="003537B7">
          <w:rPr>
            <w:noProof/>
            <w:webHidden/>
          </w:rPr>
          <w:fldChar w:fldCharType="separate"/>
        </w:r>
        <w:r w:rsidR="003537B7">
          <w:rPr>
            <w:noProof/>
            <w:webHidden/>
          </w:rPr>
          <w:t>43</w:t>
        </w:r>
        <w:r w:rsidR="003537B7">
          <w:rPr>
            <w:noProof/>
            <w:webHidden/>
          </w:rPr>
          <w:fldChar w:fldCharType="end"/>
        </w:r>
      </w:hyperlink>
    </w:p>
    <w:p w14:paraId="5CD9D6B6" w14:textId="2188FBAB"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68" w:history="1">
        <w:r w:rsidR="003537B7" w:rsidRPr="006041F7">
          <w:rPr>
            <w:rStyle w:val="Hyperlink"/>
            <w:noProof/>
          </w:rPr>
          <w:t>Hình</w:t>
        </w:r>
        <w:r w:rsidR="003537B7" w:rsidRPr="006041F7">
          <w:rPr>
            <w:rStyle w:val="Hyperlink"/>
            <w:noProof/>
            <w:lang w:val="en-US"/>
          </w:rPr>
          <w:t xml:space="preserve"> 3.</w:t>
        </w:r>
        <w:r w:rsidR="003537B7" w:rsidRPr="006041F7">
          <w:rPr>
            <w:rStyle w:val="Hyperlink"/>
            <w:noProof/>
            <w:lang w:val="vi-VN"/>
          </w:rPr>
          <w:t>32</w:t>
        </w:r>
        <w:r w:rsidR="003537B7" w:rsidRPr="006041F7">
          <w:rPr>
            <w:rStyle w:val="Hyperlink"/>
            <w:noProof/>
            <w:lang w:val="en-US"/>
          </w:rPr>
          <w:t>.</w:t>
        </w:r>
        <w:r w:rsidR="003537B7" w:rsidRPr="006041F7">
          <w:rPr>
            <w:rStyle w:val="Hyperlink"/>
            <w:noProof/>
          </w:rPr>
          <w:t xml:space="preserve"> CreateAsset</w:t>
        </w:r>
        <w:r w:rsidR="003537B7">
          <w:rPr>
            <w:noProof/>
            <w:webHidden/>
          </w:rPr>
          <w:tab/>
        </w:r>
        <w:r w:rsidR="003537B7">
          <w:rPr>
            <w:noProof/>
            <w:webHidden/>
          </w:rPr>
          <w:fldChar w:fldCharType="begin"/>
        </w:r>
        <w:r w:rsidR="003537B7">
          <w:rPr>
            <w:noProof/>
            <w:webHidden/>
          </w:rPr>
          <w:instrText xml:space="preserve"> PAGEREF _Toc183027768 \h </w:instrText>
        </w:r>
        <w:r w:rsidR="003537B7">
          <w:rPr>
            <w:noProof/>
            <w:webHidden/>
          </w:rPr>
        </w:r>
        <w:r w:rsidR="003537B7">
          <w:rPr>
            <w:noProof/>
            <w:webHidden/>
          </w:rPr>
          <w:fldChar w:fldCharType="separate"/>
        </w:r>
        <w:r w:rsidR="003537B7">
          <w:rPr>
            <w:noProof/>
            <w:webHidden/>
          </w:rPr>
          <w:t>43</w:t>
        </w:r>
        <w:r w:rsidR="003537B7">
          <w:rPr>
            <w:noProof/>
            <w:webHidden/>
          </w:rPr>
          <w:fldChar w:fldCharType="end"/>
        </w:r>
      </w:hyperlink>
    </w:p>
    <w:p w14:paraId="2C0EF20A" w14:textId="7F8F7B56"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69" w:history="1">
        <w:r w:rsidR="003537B7" w:rsidRPr="006041F7">
          <w:rPr>
            <w:rStyle w:val="Hyperlink"/>
            <w:noProof/>
          </w:rPr>
          <w:t>Hình</w:t>
        </w:r>
        <w:r w:rsidR="003537B7" w:rsidRPr="006041F7">
          <w:rPr>
            <w:rStyle w:val="Hyperlink"/>
            <w:noProof/>
            <w:lang w:val="en-US"/>
          </w:rPr>
          <w:t xml:space="preserve"> 3.</w:t>
        </w:r>
        <w:r w:rsidR="003537B7" w:rsidRPr="006041F7">
          <w:rPr>
            <w:rStyle w:val="Hyperlink"/>
            <w:noProof/>
            <w:lang w:val="vi-VN"/>
          </w:rPr>
          <w:t>33</w:t>
        </w:r>
        <w:r w:rsidR="003537B7" w:rsidRPr="006041F7">
          <w:rPr>
            <w:rStyle w:val="Hyperlink"/>
            <w:noProof/>
          </w:rPr>
          <w:t>. ReadAsset</w:t>
        </w:r>
        <w:r w:rsidR="003537B7">
          <w:rPr>
            <w:noProof/>
            <w:webHidden/>
          </w:rPr>
          <w:tab/>
        </w:r>
        <w:r w:rsidR="003537B7">
          <w:rPr>
            <w:noProof/>
            <w:webHidden/>
          </w:rPr>
          <w:fldChar w:fldCharType="begin"/>
        </w:r>
        <w:r w:rsidR="003537B7">
          <w:rPr>
            <w:noProof/>
            <w:webHidden/>
          </w:rPr>
          <w:instrText xml:space="preserve"> PAGEREF _Toc183027769 \h </w:instrText>
        </w:r>
        <w:r w:rsidR="003537B7">
          <w:rPr>
            <w:noProof/>
            <w:webHidden/>
          </w:rPr>
        </w:r>
        <w:r w:rsidR="003537B7">
          <w:rPr>
            <w:noProof/>
            <w:webHidden/>
          </w:rPr>
          <w:fldChar w:fldCharType="separate"/>
        </w:r>
        <w:r w:rsidR="003537B7">
          <w:rPr>
            <w:noProof/>
            <w:webHidden/>
          </w:rPr>
          <w:t>43</w:t>
        </w:r>
        <w:r w:rsidR="003537B7">
          <w:rPr>
            <w:noProof/>
            <w:webHidden/>
          </w:rPr>
          <w:fldChar w:fldCharType="end"/>
        </w:r>
      </w:hyperlink>
    </w:p>
    <w:p w14:paraId="54682F04" w14:textId="3790E29A"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70" w:history="1">
        <w:r w:rsidR="003537B7" w:rsidRPr="006041F7">
          <w:rPr>
            <w:rStyle w:val="Hyperlink"/>
            <w:noProof/>
          </w:rPr>
          <w:t>Hình</w:t>
        </w:r>
        <w:r w:rsidR="003537B7" w:rsidRPr="006041F7">
          <w:rPr>
            <w:rStyle w:val="Hyperlink"/>
            <w:noProof/>
            <w:lang w:val="en-US"/>
          </w:rPr>
          <w:t xml:space="preserve"> 3.</w:t>
        </w:r>
        <w:r w:rsidR="003537B7" w:rsidRPr="006041F7">
          <w:rPr>
            <w:rStyle w:val="Hyperlink"/>
            <w:noProof/>
            <w:lang w:val="vi-VN"/>
          </w:rPr>
          <w:t>34</w:t>
        </w:r>
        <w:r w:rsidR="003537B7" w:rsidRPr="006041F7">
          <w:rPr>
            <w:rStyle w:val="Hyperlink"/>
            <w:noProof/>
            <w:lang w:val="en-US"/>
          </w:rPr>
          <w:t>.</w:t>
        </w:r>
        <w:r w:rsidR="003537B7" w:rsidRPr="006041F7">
          <w:rPr>
            <w:rStyle w:val="Hyperlink"/>
            <w:noProof/>
          </w:rPr>
          <w:t xml:space="preserve"> UpdateAsset</w:t>
        </w:r>
        <w:r w:rsidR="003537B7">
          <w:rPr>
            <w:noProof/>
            <w:webHidden/>
          </w:rPr>
          <w:tab/>
        </w:r>
        <w:r w:rsidR="003537B7">
          <w:rPr>
            <w:noProof/>
            <w:webHidden/>
          </w:rPr>
          <w:fldChar w:fldCharType="begin"/>
        </w:r>
        <w:r w:rsidR="003537B7">
          <w:rPr>
            <w:noProof/>
            <w:webHidden/>
          </w:rPr>
          <w:instrText xml:space="preserve"> PAGEREF _Toc183027770 \h </w:instrText>
        </w:r>
        <w:r w:rsidR="003537B7">
          <w:rPr>
            <w:noProof/>
            <w:webHidden/>
          </w:rPr>
        </w:r>
        <w:r w:rsidR="003537B7">
          <w:rPr>
            <w:noProof/>
            <w:webHidden/>
          </w:rPr>
          <w:fldChar w:fldCharType="separate"/>
        </w:r>
        <w:r w:rsidR="003537B7">
          <w:rPr>
            <w:noProof/>
            <w:webHidden/>
          </w:rPr>
          <w:t>43</w:t>
        </w:r>
        <w:r w:rsidR="003537B7">
          <w:rPr>
            <w:noProof/>
            <w:webHidden/>
          </w:rPr>
          <w:fldChar w:fldCharType="end"/>
        </w:r>
      </w:hyperlink>
    </w:p>
    <w:p w14:paraId="3BE08DEF" w14:textId="54C422B5"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71" w:history="1">
        <w:r w:rsidR="003537B7" w:rsidRPr="006041F7">
          <w:rPr>
            <w:rStyle w:val="Hyperlink"/>
            <w:noProof/>
          </w:rPr>
          <w:t>Hình 3.</w:t>
        </w:r>
        <w:r w:rsidR="003537B7" w:rsidRPr="006041F7">
          <w:rPr>
            <w:rStyle w:val="Hyperlink"/>
            <w:noProof/>
            <w:lang w:val="vi-VN"/>
          </w:rPr>
          <w:t>35</w:t>
        </w:r>
        <w:r w:rsidR="003537B7" w:rsidRPr="006041F7">
          <w:rPr>
            <w:rStyle w:val="Hyperlink"/>
            <w:noProof/>
          </w:rPr>
          <w:t>. DeleteAsset</w:t>
        </w:r>
        <w:r w:rsidR="003537B7">
          <w:rPr>
            <w:noProof/>
            <w:webHidden/>
          </w:rPr>
          <w:tab/>
        </w:r>
        <w:r w:rsidR="003537B7">
          <w:rPr>
            <w:noProof/>
            <w:webHidden/>
          </w:rPr>
          <w:fldChar w:fldCharType="begin"/>
        </w:r>
        <w:r w:rsidR="003537B7">
          <w:rPr>
            <w:noProof/>
            <w:webHidden/>
          </w:rPr>
          <w:instrText xml:space="preserve"> PAGEREF _Toc183027771 \h </w:instrText>
        </w:r>
        <w:r w:rsidR="003537B7">
          <w:rPr>
            <w:noProof/>
            <w:webHidden/>
          </w:rPr>
        </w:r>
        <w:r w:rsidR="003537B7">
          <w:rPr>
            <w:noProof/>
            <w:webHidden/>
          </w:rPr>
          <w:fldChar w:fldCharType="separate"/>
        </w:r>
        <w:r w:rsidR="003537B7">
          <w:rPr>
            <w:noProof/>
            <w:webHidden/>
          </w:rPr>
          <w:t>43</w:t>
        </w:r>
        <w:r w:rsidR="003537B7">
          <w:rPr>
            <w:noProof/>
            <w:webHidden/>
          </w:rPr>
          <w:fldChar w:fldCharType="end"/>
        </w:r>
      </w:hyperlink>
    </w:p>
    <w:p w14:paraId="30B1EFBA" w14:textId="2A2A98E2"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72" w:history="1">
        <w:r w:rsidR="003537B7" w:rsidRPr="006041F7">
          <w:rPr>
            <w:rStyle w:val="Hyperlink"/>
            <w:noProof/>
          </w:rPr>
          <w:t>Hình</w:t>
        </w:r>
        <w:r w:rsidR="003537B7" w:rsidRPr="006041F7">
          <w:rPr>
            <w:rStyle w:val="Hyperlink"/>
            <w:noProof/>
            <w:lang w:val="en-US"/>
          </w:rPr>
          <w:t xml:space="preserve"> 3.</w:t>
        </w:r>
        <w:r w:rsidR="003537B7" w:rsidRPr="006041F7">
          <w:rPr>
            <w:rStyle w:val="Hyperlink"/>
            <w:noProof/>
            <w:lang w:val="vi-VN"/>
          </w:rPr>
          <w:t>36</w:t>
        </w:r>
        <w:r w:rsidR="003537B7" w:rsidRPr="006041F7">
          <w:rPr>
            <w:rStyle w:val="Hyperlink"/>
            <w:noProof/>
            <w:lang w:val="en-US"/>
          </w:rPr>
          <w:t>.</w:t>
        </w:r>
        <w:r w:rsidR="003537B7" w:rsidRPr="006041F7">
          <w:rPr>
            <w:rStyle w:val="Hyperlink"/>
            <w:noProof/>
          </w:rPr>
          <w:t xml:space="preserve"> AssetExists</w:t>
        </w:r>
        <w:r w:rsidR="003537B7">
          <w:rPr>
            <w:noProof/>
            <w:webHidden/>
          </w:rPr>
          <w:tab/>
        </w:r>
        <w:r w:rsidR="003537B7">
          <w:rPr>
            <w:noProof/>
            <w:webHidden/>
          </w:rPr>
          <w:fldChar w:fldCharType="begin"/>
        </w:r>
        <w:r w:rsidR="003537B7">
          <w:rPr>
            <w:noProof/>
            <w:webHidden/>
          </w:rPr>
          <w:instrText xml:space="preserve"> PAGEREF _Toc183027772 \h </w:instrText>
        </w:r>
        <w:r w:rsidR="003537B7">
          <w:rPr>
            <w:noProof/>
            <w:webHidden/>
          </w:rPr>
        </w:r>
        <w:r w:rsidR="003537B7">
          <w:rPr>
            <w:noProof/>
            <w:webHidden/>
          </w:rPr>
          <w:fldChar w:fldCharType="separate"/>
        </w:r>
        <w:r w:rsidR="003537B7">
          <w:rPr>
            <w:noProof/>
            <w:webHidden/>
          </w:rPr>
          <w:t>44</w:t>
        </w:r>
        <w:r w:rsidR="003537B7">
          <w:rPr>
            <w:noProof/>
            <w:webHidden/>
          </w:rPr>
          <w:fldChar w:fldCharType="end"/>
        </w:r>
      </w:hyperlink>
    </w:p>
    <w:p w14:paraId="35468D9C" w14:textId="5C0A10C7"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73" w:history="1">
        <w:r w:rsidR="003537B7" w:rsidRPr="006041F7">
          <w:rPr>
            <w:rStyle w:val="Hyperlink"/>
            <w:noProof/>
          </w:rPr>
          <w:t>Hình</w:t>
        </w:r>
        <w:r w:rsidR="003537B7" w:rsidRPr="006041F7">
          <w:rPr>
            <w:rStyle w:val="Hyperlink"/>
            <w:noProof/>
            <w:lang w:val="en-US"/>
          </w:rPr>
          <w:t xml:space="preserve"> 3.</w:t>
        </w:r>
        <w:r w:rsidR="003537B7" w:rsidRPr="006041F7">
          <w:rPr>
            <w:rStyle w:val="Hyperlink"/>
            <w:noProof/>
            <w:lang w:val="vi-VN"/>
          </w:rPr>
          <w:t>37</w:t>
        </w:r>
        <w:r w:rsidR="003537B7" w:rsidRPr="006041F7">
          <w:rPr>
            <w:rStyle w:val="Hyperlink"/>
            <w:noProof/>
            <w:lang w:val="en-US"/>
          </w:rPr>
          <w:t>.</w:t>
        </w:r>
        <w:r w:rsidR="003537B7" w:rsidRPr="006041F7">
          <w:rPr>
            <w:rStyle w:val="Hyperlink"/>
            <w:noProof/>
          </w:rPr>
          <w:t xml:space="preserve"> TransferAsset</w:t>
        </w:r>
        <w:r w:rsidR="003537B7">
          <w:rPr>
            <w:noProof/>
            <w:webHidden/>
          </w:rPr>
          <w:tab/>
        </w:r>
        <w:r w:rsidR="003537B7">
          <w:rPr>
            <w:noProof/>
            <w:webHidden/>
          </w:rPr>
          <w:fldChar w:fldCharType="begin"/>
        </w:r>
        <w:r w:rsidR="003537B7">
          <w:rPr>
            <w:noProof/>
            <w:webHidden/>
          </w:rPr>
          <w:instrText xml:space="preserve"> PAGEREF _Toc183027773 \h </w:instrText>
        </w:r>
        <w:r w:rsidR="003537B7">
          <w:rPr>
            <w:noProof/>
            <w:webHidden/>
          </w:rPr>
        </w:r>
        <w:r w:rsidR="003537B7">
          <w:rPr>
            <w:noProof/>
            <w:webHidden/>
          </w:rPr>
          <w:fldChar w:fldCharType="separate"/>
        </w:r>
        <w:r w:rsidR="003537B7">
          <w:rPr>
            <w:noProof/>
            <w:webHidden/>
          </w:rPr>
          <w:t>44</w:t>
        </w:r>
        <w:r w:rsidR="003537B7">
          <w:rPr>
            <w:noProof/>
            <w:webHidden/>
          </w:rPr>
          <w:fldChar w:fldCharType="end"/>
        </w:r>
      </w:hyperlink>
    </w:p>
    <w:p w14:paraId="6EB367BF" w14:textId="2E9E8D91"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74" w:history="1">
        <w:r w:rsidR="003537B7" w:rsidRPr="006041F7">
          <w:rPr>
            <w:rStyle w:val="Hyperlink"/>
            <w:noProof/>
            <w:lang w:val="vi-VN"/>
          </w:rPr>
          <w:t>Hình 3.38. GetAllAssets</w:t>
        </w:r>
        <w:r w:rsidR="003537B7">
          <w:rPr>
            <w:noProof/>
            <w:webHidden/>
          </w:rPr>
          <w:tab/>
        </w:r>
        <w:r w:rsidR="003537B7">
          <w:rPr>
            <w:noProof/>
            <w:webHidden/>
          </w:rPr>
          <w:fldChar w:fldCharType="begin"/>
        </w:r>
        <w:r w:rsidR="003537B7">
          <w:rPr>
            <w:noProof/>
            <w:webHidden/>
          </w:rPr>
          <w:instrText xml:space="preserve"> PAGEREF _Toc183027774 \h </w:instrText>
        </w:r>
        <w:r w:rsidR="003537B7">
          <w:rPr>
            <w:noProof/>
            <w:webHidden/>
          </w:rPr>
        </w:r>
        <w:r w:rsidR="003537B7">
          <w:rPr>
            <w:noProof/>
            <w:webHidden/>
          </w:rPr>
          <w:fldChar w:fldCharType="separate"/>
        </w:r>
        <w:r w:rsidR="003537B7">
          <w:rPr>
            <w:noProof/>
            <w:webHidden/>
          </w:rPr>
          <w:t>44</w:t>
        </w:r>
        <w:r w:rsidR="003537B7">
          <w:rPr>
            <w:noProof/>
            <w:webHidden/>
          </w:rPr>
          <w:fldChar w:fldCharType="end"/>
        </w:r>
      </w:hyperlink>
    </w:p>
    <w:p w14:paraId="739FEE90" w14:textId="072ECE5D"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75" w:history="1">
        <w:r w:rsidR="003537B7" w:rsidRPr="006041F7">
          <w:rPr>
            <w:rStyle w:val="Hyperlink"/>
            <w:noProof/>
            <w:lang w:val="vi-VN"/>
          </w:rPr>
          <w:t>Hình 3.39. Khởi tạo sổ cái có tài sản</w:t>
        </w:r>
        <w:r w:rsidR="003537B7">
          <w:rPr>
            <w:noProof/>
            <w:webHidden/>
          </w:rPr>
          <w:tab/>
        </w:r>
        <w:r w:rsidR="003537B7">
          <w:rPr>
            <w:noProof/>
            <w:webHidden/>
          </w:rPr>
          <w:fldChar w:fldCharType="begin"/>
        </w:r>
        <w:r w:rsidR="003537B7">
          <w:rPr>
            <w:noProof/>
            <w:webHidden/>
          </w:rPr>
          <w:instrText xml:space="preserve"> PAGEREF _Toc183027775 \h </w:instrText>
        </w:r>
        <w:r w:rsidR="003537B7">
          <w:rPr>
            <w:noProof/>
            <w:webHidden/>
          </w:rPr>
        </w:r>
        <w:r w:rsidR="003537B7">
          <w:rPr>
            <w:noProof/>
            <w:webHidden/>
          </w:rPr>
          <w:fldChar w:fldCharType="separate"/>
        </w:r>
        <w:r w:rsidR="003537B7">
          <w:rPr>
            <w:noProof/>
            <w:webHidden/>
          </w:rPr>
          <w:t>45</w:t>
        </w:r>
        <w:r w:rsidR="003537B7">
          <w:rPr>
            <w:noProof/>
            <w:webHidden/>
          </w:rPr>
          <w:fldChar w:fldCharType="end"/>
        </w:r>
      </w:hyperlink>
    </w:p>
    <w:p w14:paraId="599004F8" w14:textId="581374FE"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76" w:history="1">
        <w:r w:rsidR="003537B7" w:rsidRPr="006041F7">
          <w:rPr>
            <w:rStyle w:val="Hyperlink"/>
            <w:noProof/>
            <w:lang w:val="en-US"/>
          </w:rPr>
          <w:t>Hình 3.</w:t>
        </w:r>
        <w:r w:rsidR="003537B7" w:rsidRPr="006041F7">
          <w:rPr>
            <w:rStyle w:val="Hyperlink"/>
            <w:noProof/>
            <w:lang w:val="vi-VN"/>
          </w:rPr>
          <w:t>40</w:t>
        </w:r>
        <w:r w:rsidR="003537B7" w:rsidRPr="006041F7">
          <w:rPr>
            <w:rStyle w:val="Hyperlink"/>
            <w:noProof/>
            <w:lang w:val="en-US"/>
          </w:rPr>
          <w:t>.</w:t>
        </w:r>
        <w:r w:rsidR="003537B7" w:rsidRPr="006041F7">
          <w:rPr>
            <w:rStyle w:val="Hyperlink"/>
            <w:noProof/>
          </w:rPr>
          <w:t xml:space="preserve"> Truy vấn trạng thái của tài sản</w:t>
        </w:r>
        <w:r w:rsidR="003537B7">
          <w:rPr>
            <w:noProof/>
            <w:webHidden/>
          </w:rPr>
          <w:tab/>
        </w:r>
        <w:r w:rsidR="003537B7">
          <w:rPr>
            <w:noProof/>
            <w:webHidden/>
          </w:rPr>
          <w:fldChar w:fldCharType="begin"/>
        </w:r>
        <w:r w:rsidR="003537B7">
          <w:rPr>
            <w:noProof/>
            <w:webHidden/>
          </w:rPr>
          <w:instrText xml:space="preserve"> PAGEREF _Toc183027776 \h </w:instrText>
        </w:r>
        <w:r w:rsidR="003537B7">
          <w:rPr>
            <w:noProof/>
            <w:webHidden/>
          </w:rPr>
        </w:r>
        <w:r w:rsidR="003537B7">
          <w:rPr>
            <w:noProof/>
            <w:webHidden/>
          </w:rPr>
          <w:fldChar w:fldCharType="separate"/>
        </w:r>
        <w:r w:rsidR="003537B7">
          <w:rPr>
            <w:noProof/>
            <w:webHidden/>
          </w:rPr>
          <w:t>45</w:t>
        </w:r>
        <w:r w:rsidR="003537B7">
          <w:rPr>
            <w:noProof/>
            <w:webHidden/>
          </w:rPr>
          <w:fldChar w:fldCharType="end"/>
        </w:r>
      </w:hyperlink>
    </w:p>
    <w:p w14:paraId="051B8546" w14:textId="7E5B476E"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77" w:history="1">
        <w:r w:rsidR="003537B7" w:rsidRPr="006041F7">
          <w:rPr>
            <w:rStyle w:val="Hyperlink"/>
            <w:noProof/>
            <w:lang w:val="vi-VN"/>
          </w:rPr>
          <w:t>Hình 3.41. Đọc trạng thái của tài sản asset6</w:t>
        </w:r>
        <w:r w:rsidR="003537B7">
          <w:rPr>
            <w:noProof/>
            <w:webHidden/>
          </w:rPr>
          <w:tab/>
        </w:r>
        <w:r w:rsidR="003537B7">
          <w:rPr>
            <w:noProof/>
            <w:webHidden/>
          </w:rPr>
          <w:fldChar w:fldCharType="begin"/>
        </w:r>
        <w:r w:rsidR="003537B7">
          <w:rPr>
            <w:noProof/>
            <w:webHidden/>
          </w:rPr>
          <w:instrText xml:space="preserve"> PAGEREF _Toc183027777 \h </w:instrText>
        </w:r>
        <w:r w:rsidR="003537B7">
          <w:rPr>
            <w:noProof/>
            <w:webHidden/>
          </w:rPr>
        </w:r>
        <w:r w:rsidR="003537B7">
          <w:rPr>
            <w:noProof/>
            <w:webHidden/>
          </w:rPr>
          <w:fldChar w:fldCharType="separate"/>
        </w:r>
        <w:r w:rsidR="003537B7">
          <w:rPr>
            <w:noProof/>
            <w:webHidden/>
          </w:rPr>
          <w:t>46</w:t>
        </w:r>
        <w:r w:rsidR="003537B7">
          <w:rPr>
            <w:noProof/>
            <w:webHidden/>
          </w:rPr>
          <w:fldChar w:fldCharType="end"/>
        </w:r>
      </w:hyperlink>
    </w:p>
    <w:p w14:paraId="0BD4867B" w14:textId="2738A3BC"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78" w:history="1">
        <w:r w:rsidR="003537B7" w:rsidRPr="006041F7">
          <w:rPr>
            <w:rStyle w:val="Hyperlink"/>
            <w:noProof/>
            <w:lang w:val="vi-VN"/>
          </w:rPr>
          <w:t>Hình 3.42. Tài sản 7 đã được tạo thành công</w:t>
        </w:r>
        <w:r w:rsidR="003537B7">
          <w:rPr>
            <w:noProof/>
            <w:webHidden/>
          </w:rPr>
          <w:tab/>
        </w:r>
        <w:r w:rsidR="003537B7">
          <w:rPr>
            <w:noProof/>
            <w:webHidden/>
          </w:rPr>
          <w:fldChar w:fldCharType="begin"/>
        </w:r>
        <w:r w:rsidR="003537B7">
          <w:rPr>
            <w:noProof/>
            <w:webHidden/>
          </w:rPr>
          <w:instrText xml:space="preserve"> PAGEREF _Toc183027778 \h </w:instrText>
        </w:r>
        <w:r w:rsidR="003537B7">
          <w:rPr>
            <w:noProof/>
            <w:webHidden/>
          </w:rPr>
        </w:r>
        <w:r w:rsidR="003537B7">
          <w:rPr>
            <w:noProof/>
            <w:webHidden/>
          </w:rPr>
          <w:fldChar w:fldCharType="separate"/>
        </w:r>
        <w:r w:rsidR="003537B7">
          <w:rPr>
            <w:noProof/>
            <w:webHidden/>
          </w:rPr>
          <w:t>46</w:t>
        </w:r>
        <w:r w:rsidR="003537B7">
          <w:rPr>
            <w:noProof/>
            <w:webHidden/>
          </w:rPr>
          <w:fldChar w:fldCharType="end"/>
        </w:r>
      </w:hyperlink>
    </w:p>
    <w:p w14:paraId="7337CB10" w14:textId="1186E21B"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79" w:history="1">
        <w:r w:rsidR="003537B7" w:rsidRPr="006041F7">
          <w:rPr>
            <w:rStyle w:val="Hyperlink"/>
            <w:noProof/>
          </w:rPr>
          <w:t>Hình 3.43. Trạng thái của tài sản 7 đã được cập nhật</w:t>
        </w:r>
        <w:r w:rsidR="003537B7">
          <w:rPr>
            <w:noProof/>
            <w:webHidden/>
          </w:rPr>
          <w:tab/>
        </w:r>
        <w:r w:rsidR="003537B7">
          <w:rPr>
            <w:noProof/>
            <w:webHidden/>
          </w:rPr>
          <w:fldChar w:fldCharType="begin"/>
        </w:r>
        <w:r w:rsidR="003537B7">
          <w:rPr>
            <w:noProof/>
            <w:webHidden/>
          </w:rPr>
          <w:instrText xml:space="preserve"> PAGEREF _Toc183027779 \h </w:instrText>
        </w:r>
        <w:r w:rsidR="003537B7">
          <w:rPr>
            <w:noProof/>
            <w:webHidden/>
          </w:rPr>
        </w:r>
        <w:r w:rsidR="003537B7">
          <w:rPr>
            <w:noProof/>
            <w:webHidden/>
          </w:rPr>
          <w:fldChar w:fldCharType="separate"/>
        </w:r>
        <w:r w:rsidR="003537B7">
          <w:rPr>
            <w:noProof/>
            <w:webHidden/>
          </w:rPr>
          <w:t>47</w:t>
        </w:r>
        <w:r w:rsidR="003537B7">
          <w:rPr>
            <w:noProof/>
            <w:webHidden/>
          </w:rPr>
          <w:fldChar w:fldCharType="end"/>
        </w:r>
      </w:hyperlink>
    </w:p>
    <w:p w14:paraId="3E760F5C" w14:textId="2BA47833"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80" w:history="1">
        <w:r w:rsidR="003537B7" w:rsidRPr="006041F7">
          <w:rPr>
            <w:rStyle w:val="Hyperlink"/>
            <w:noProof/>
            <w:lang w:val="vi-VN"/>
          </w:rPr>
          <w:t>Hình 3.44. Xóa tài sản 6</w:t>
        </w:r>
        <w:r w:rsidR="003537B7">
          <w:rPr>
            <w:noProof/>
            <w:webHidden/>
          </w:rPr>
          <w:tab/>
        </w:r>
        <w:r w:rsidR="003537B7">
          <w:rPr>
            <w:noProof/>
            <w:webHidden/>
          </w:rPr>
          <w:fldChar w:fldCharType="begin"/>
        </w:r>
        <w:r w:rsidR="003537B7">
          <w:rPr>
            <w:noProof/>
            <w:webHidden/>
          </w:rPr>
          <w:instrText xml:space="preserve"> PAGEREF _Toc183027780 \h </w:instrText>
        </w:r>
        <w:r w:rsidR="003537B7">
          <w:rPr>
            <w:noProof/>
            <w:webHidden/>
          </w:rPr>
        </w:r>
        <w:r w:rsidR="003537B7">
          <w:rPr>
            <w:noProof/>
            <w:webHidden/>
          </w:rPr>
          <w:fldChar w:fldCharType="separate"/>
        </w:r>
        <w:r w:rsidR="003537B7">
          <w:rPr>
            <w:noProof/>
            <w:webHidden/>
          </w:rPr>
          <w:t>47</w:t>
        </w:r>
        <w:r w:rsidR="003537B7">
          <w:rPr>
            <w:noProof/>
            <w:webHidden/>
          </w:rPr>
          <w:fldChar w:fldCharType="end"/>
        </w:r>
      </w:hyperlink>
    </w:p>
    <w:p w14:paraId="523821A6" w14:textId="23FA9F47"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81" w:history="1">
        <w:r w:rsidR="003537B7" w:rsidRPr="006041F7">
          <w:rPr>
            <w:rStyle w:val="Hyperlink"/>
            <w:noProof/>
            <w:lang w:val="vi-VN"/>
          </w:rPr>
          <w:t>Hình 3.45. Thay đổi người sở hữu tài sản 7</w:t>
        </w:r>
        <w:r w:rsidR="003537B7">
          <w:rPr>
            <w:noProof/>
            <w:webHidden/>
          </w:rPr>
          <w:tab/>
        </w:r>
        <w:r w:rsidR="003537B7">
          <w:rPr>
            <w:noProof/>
            <w:webHidden/>
          </w:rPr>
          <w:fldChar w:fldCharType="begin"/>
        </w:r>
        <w:r w:rsidR="003537B7">
          <w:rPr>
            <w:noProof/>
            <w:webHidden/>
          </w:rPr>
          <w:instrText xml:space="preserve"> PAGEREF _Toc183027781 \h </w:instrText>
        </w:r>
        <w:r w:rsidR="003537B7">
          <w:rPr>
            <w:noProof/>
            <w:webHidden/>
          </w:rPr>
        </w:r>
        <w:r w:rsidR="003537B7">
          <w:rPr>
            <w:noProof/>
            <w:webHidden/>
          </w:rPr>
          <w:fldChar w:fldCharType="separate"/>
        </w:r>
        <w:r w:rsidR="003537B7">
          <w:rPr>
            <w:noProof/>
            <w:webHidden/>
          </w:rPr>
          <w:t>47</w:t>
        </w:r>
        <w:r w:rsidR="003537B7">
          <w:rPr>
            <w:noProof/>
            <w:webHidden/>
          </w:rPr>
          <w:fldChar w:fldCharType="end"/>
        </w:r>
      </w:hyperlink>
    </w:p>
    <w:p w14:paraId="4E6FC65B" w14:textId="0D5C6D17"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82" w:history="1">
        <w:r w:rsidR="003537B7" w:rsidRPr="006041F7">
          <w:rPr>
            <w:rStyle w:val="Hyperlink"/>
            <w:noProof/>
            <w:lang w:val="vi-VN"/>
          </w:rPr>
          <w:t>Hình 3.46. Kiểm tra tình trạng của sổ cái.</w:t>
        </w:r>
        <w:r w:rsidR="003537B7">
          <w:rPr>
            <w:noProof/>
            <w:webHidden/>
          </w:rPr>
          <w:tab/>
        </w:r>
        <w:r w:rsidR="003537B7">
          <w:rPr>
            <w:noProof/>
            <w:webHidden/>
          </w:rPr>
          <w:fldChar w:fldCharType="begin"/>
        </w:r>
        <w:r w:rsidR="003537B7">
          <w:rPr>
            <w:noProof/>
            <w:webHidden/>
          </w:rPr>
          <w:instrText xml:space="preserve"> PAGEREF _Toc183027782 \h </w:instrText>
        </w:r>
        <w:r w:rsidR="003537B7">
          <w:rPr>
            <w:noProof/>
            <w:webHidden/>
          </w:rPr>
        </w:r>
        <w:r w:rsidR="003537B7">
          <w:rPr>
            <w:noProof/>
            <w:webHidden/>
          </w:rPr>
          <w:fldChar w:fldCharType="separate"/>
        </w:r>
        <w:r w:rsidR="003537B7">
          <w:rPr>
            <w:noProof/>
            <w:webHidden/>
          </w:rPr>
          <w:t>47</w:t>
        </w:r>
        <w:r w:rsidR="003537B7">
          <w:rPr>
            <w:noProof/>
            <w:webHidden/>
          </w:rPr>
          <w:fldChar w:fldCharType="end"/>
        </w:r>
      </w:hyperlink>
    </w:p>
    <w:p w14:paraId="31195DDD" w14:textId="1AE4BCA7" w:rsidR="003537B7" w:rsidRDefault="00677F22">
      <w:pPr>
        <w:pStyle w:val="TableofFigures"/>
        <w:tabs>
          <w:tab w:val="right" w:leader="dot" w:pos="9860"/>
        </w:tabs>
        <w:rPr>
          <w:rFonts w:asciiTheme="minorHAnsi" w:eastAsiaTheme="minorEastAsia" w:hAnsiTheme="minorHAnsi"/>
          <w:noProof/>
          <w:sz w:val="22"/>
          <w:lang w:val="en-US" w:eastAsia="ja-JP"/>
        </w:rPr>
      </w:pPr>
      <w:hyperlink w:anchor="_Toc183027783" w:history="1">
        <w:r w:rsidR="003537B7" w:rsidRPr="006041F7">
          <w:rPr>
            <w:rStyle w:val="Hyperlink"/>
            <w:noProof/>
          </w:rPr>
          <w:t>Hình 3.47. Thiết lập môi trường và truy vấn với vai trò peer của Org2</w:t>
        </w:r>
        <w:r w:rsidR="003537B7">
          <w:rPr>
            <w:noProof/>
            <w:webHidden/>
          </w:rPr>
          <w:tab/>
        </w:r>
        <w:r w:rsidR="003537B7">
          <w:rPr>
            <w:noProof/>
            <w:webHidden/>
          </w:rPr>
          <w:fldChar w:fldCharType="begin"/>
        </w:r>
        <w:r w:rsidR="003537B7">
          <w:rPr>
            <w:noProof/>
            <w:webHidden/>
          </w:rPr>
          <w:instrText xml:space="preserve"> PAGEREF _Toc183027783 \h </w:instrText>
        </w:r>
        <w:r w:rsidR="003537B7">
          <w:rPr>
            <w:noProof/>
            <w:webHidden/>
          </w:rPr>
        </w:r>
        <w:r w:rsidR="003537B7">
          <w:rPr>
            <w:noProof/>
            <w:webHidden/>
          </w:rPr>
          <w:fldChar w:fldCharType="separate"/>
        </w:r>
        <w:r w:rsidR="003537B7">
          <w:rPr>
            <w:noProof/>
            <w:webHidden/>
          </w:rPr>
          <w:t>48</w:t>
        </w:r>
        <w:r w:rsidR="003537B7">
          <w:rPr>
            <w:noProof/>
            <w:webHidden/>
          </w:rPr>
          <w:fldChar w:fldCharType="end"/>
        </w:r>
      </w:hyperlink>
    </w:p>
    <w:p w14:paraId="7AC5BD85" w14:textId="6C6B14C1" w:rsidR="00706FA7" w:rsidRDefault="003537B7" w:rsidP="003537B7">
      <w:pPr>
        <w:pStyle w:val="CTDT-H0"/>
        <w:jc w:val="center"/>
      </w:pPr>
      <w:r>
        <w:rPr>
          <w:sz w:val="24"/>
        </w:rPr>
        <w:fldChar w:fldCharType="end"/>
      </w:r>
    </w:p>
    <w:p w14:paraId="5FF37D37" w14:textId="77777777" w:rsidR="00B9705E" w:rsidRDefault="00B9705E" w:rsidP="00B9705E">
      <w:pPr>
        <w:pStyle w:val="CTDT-Text"/>
      </w:pPr>
    </w:p>
    <w:p w14:paraId="31C37F59" w14:textId="5614D9DF" w:rsidR="007B5F16" w:rsidRDefault="007B5F16" w:rsidP="00B9705E">
      <w:pPr>
        <w:pStyle w:val="CTDT-Text"/>
        <w:rPr>
          <w:sz w:val="24"/>
          <w:szCs w:val="20"/>
        </w:rPr>
      </w:pPr>
    </w:p>
    <w:p w14:paraId="482B1FF4" w14:textId="77777777" w:rsidR="007B5F16" w:rsidRDefault="007B5F16" w:rsidP="00B9705E">
      <w:pPr>
        <w:pStyle w:val="CTDT-Text"/>
        <w:rPr>
          <w:szCs w:val="20"/>
        </w:rPr>
      </w:pPr>
      <w:r>
        <w:rPr>
          <w:szCs w:val="20"/>
        </w:rPr>
        <w:br w:type="page"/>
      </w:r>
    </w:p>
    <w:p w14:paraId="7AA4BFCC" w14:textId="759509C6" w:rsidR="00F24C64" w:rsidRPr="00BB74D0" w:rsidRDefault="00F24C64" w:rsidP="00BB74D0">
      <w:pPr>
        <w:pStyle w:val="CTDT-H0"/>
        <w:jc w:val="center"/>
        <w:rPr>
          <w:b w:val="0"/>
          <w:bCs/>
        </w:rPr>
      </w:pPr>
      <w:bookmarkStart w:id="6" w:name="_Toc153572009"/>
      <w:bookmarkStart w:id="7" w:name="_Toc182914705"/>
      <w:bookmarkStart w:id="8" w:name="_Toc182993879"/>
      <w:bookmarkStart w:id="9" w:name="_Toc183024216"/>
      <w:r w:rsidRPr="00AE47E8">
        <w:lastRenderedPageBreak/>
        <w:t xml:space="preserve">DANH MỤC CÁC </w:t>
      </w:r>
      <w:r>
        <w:t>TỪ VIẾT TẮT</w:t>
      </w:r>
      <w:bookmarkStart w:id="10" w:name="_Hlk92102585"/>
      <w:bookmarkEnd w:id="6"/>
      <w:bookmarkEnd w:id="7"/>
      <w:bookmarkEnd w:id="8"/>
      <w:bookmarkEnd w:id="9"/>
    </w:p>
    <w:tbl>
      <w:tblPr>
        <w:tblStyle w:val="TableGrid"/>
        <w:tblW w:w="9180" w:type="dxa"/>
        <w:tblLook w:val="04A0" w:firstRow="1" w:lastRow="0" w:firstColumn="1" w:lastColumn="0" w:noHBand="0" w:noVBand="1"/>
      </w:tblPr>
      <w:tblGrid>
        <w:gridCol w:w="1123"/>
        <w:gridCol w:w="4088"/>
        <w:gridCol w:w="3969"/>
      </w:tblGrid>
      <w:tr w:rsidR="00F24C64" w:rsidRPr="00483551" w14:paraId="33807E09" w14:textId="77777777" w:rsidTr="00C202B1">
        <w:tc>
          <w:tcPr>
            <w:tcW w:w="1123" w:type="dxa"/>
          </w:tcPr>
          <w:p w14:paraId="11E8F3CC" w14:textId="77777777" w:rsidR="00F24C64" w:rsidRPr="00A76C93" w:rsidRDefault="00F24C64" w:rsidP="00BB74D0">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BB74D0">
            <w:pPr>
              <w:spacing w:before="60" w:after="60"/>
              <w:jc w:val="center"/>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BB74D0">
            <w:pPr>
              <w:spacing w:before="60" w:after="60"/>
              <w:jc w:val="center"/>
              <w:rPr>
                <w:rFonts w:cs="Times New Roman"/>
                <w:b/>
                <w:szCs w:val="24"/>
                <w:lang w:val="vi-VN"/>
              </w:rPr>
            </w:pPr>
            <w:r w:rsidRPr="00A76C93">
              <w:rPr>
                <w:rFonts w:cs="Times New Roman"/>
                <w:b/>
                <w:szCs w:val="24"/>
                <w:lang w:val="vi-VN"/>
              </w:rPr>
              <w:t>Thuật ngữ tiếng Việt/Giải thích</w:t>
            </w:r>
          </w:p>
        </w:tc>
      </w:tr>
      <w:tr w:rsidR="00F24C64" w:rsidRPr="00BC510A" w14:paraId="472DB014" w14:textId="77777777" w:rsidTr="00C202B1">
        <w:trPr>
          <w:trHeight w:val="20"/>
        </w:trPr>
        <w:tc>
          <w:tcPr>
            <w:tcW w:w="1123" w:type="dxa"/>
            <w:vAlign w:val="center"/>
          </w:tcPr>
          <w:p w14:paraId="24A4222E" w14:textId="7C2A34C2" w:rsidR="00F24C64" w:rsidRPr="00174877" w:rsidRDefault="00B72D36" w:rsidP="00BB74D0">
            <w:pPr>
              <w:spacing w:before="60" w:after="60"/>
              <w:jc w:val="center"/>
              <w:rPr>
                <w:rFonts w:cs="Times New Roman"/>
                <w:b/>
                <w:szCs w:val="24"/>
                <w:lang w:val="vi-VN"/>
              </w:rPr>
            </w:pPr>
            <w:r w:rsidRPr="00174877">
              <w:rPr>
                <w:rFonts w:cs="Times New Roman"/>
                <w:b/>
                <w:szCs w:val="24"/>
                <w:lang w:val="vi-VN"/>
              </w:rPr>
              <w:t>PoW</w:t>
            </w:r>
          </w:p>
        </w:tc>
        <w:tc>
          <w:tcPr>
            <w:tcW w:w="4088" w:type="dxa"/>
            <w:vAlign w:val="center"/>
          </w:tcPr>
          <w:p w14:paraId="47C01627" w14:textId="1C4397AA" w:rsidR="00F24C64" w:rsidRPr="004D0FFB" w:rsidRDefault="00B72D36" w:rsidP="00BB74D0">
            <w:pPr>
              <w:spacing w:before="60" w:after="60"/>
              <w:jc w:val="center"/>
              <w:rPr>
                <w:rFonts w:cs="Times New Roman"/>
                <w:szCs w:val="24"/>
                <w:lang w:val="vi-VN"/>
              </w:rPr>
            </w:pPr>
            <w:r>
              <w:rPr>
                <w:rFonts w:cs="Times New Roman"/>
                <w:szCs w:val="24"/>
                <w:lang w:val="vi-VN"/>
              </w:rPr>
              <w:t>Proof of Work</w:t>
            </w:r>
          </w:p>
        </w:tc>
        <w:tc>
          <w:tcPr>
            <w:tcW w:w="3969" w:type="dxa"/>
            <w:vAlign w:val="center"/>
          </w:tcPr>
          <w:p w14:paraId="2F1EAF09" w14:textId="2FFF2F77" w:rsidR="00F24C64" w:rsidRPr="004D0FFB" w:rsidRDefault="00B72D36" w:rsidP="00BB74D0">
            <w:pPr>
              <w:spacing w:before="60" w:after="60"/>
              <w:jc w:val="center"/>
              <w:rPr>
                <w:rFonts w:cs="Times New Roman"/>
                <w:szCs w:val="24"/>
                <w:lang w:val="vi-VN"/>
              </w:rPr>
            </w:pPr>
            <w:r>
              <w:rPr>
                <w:rFonts w:cs="Times New Roman"/>
                <w:szCs w:val="24"/>
                <w:lang w:val="vi-VN"/>
              </w:rPr>
              <w:t>Bằng chứng công việc</w:t>
            </w:r>
          </w:p>
        </w:tc>
      </w:tr>
      <w:tr w:rsidR="00DB33E4" w:rsidRPr="00BC510A" w14:paraId="44D05808" w14:textId="77777777" w:rsidTr="00C202B1">
        <w:trPr>
          <w:trHeight w:val="20"/>
        </w:trPr>
        <w:tc>
          <w:tcPr>
            <w:tcW w:w="1123" w:type="dxa"/>
            <w:vAlign w:val="center"/>
          </w:tcPr>
          <w:p w14:paraId="64231BAB" w14:textId="6CA65B4A" w:rsidR="00DB33E4" w:rsidRPr="00174877" w:rsidRDefault="00B72D36" w:rsidP="00BB74D0">
            <w:pPr>
              <w:spacing w:before="60" w:after="60"/>
              <w:jc w:val="center"/>
              <w:rPr>
                <w:rFonts w:cs="Times New Roman"/>
                <w:b/>
                <w:szCs w:val="24"/>
                <w:lang w:val="vi-VN"/>
              </w:rPr>
            </w:pPr>
            <w:r w:rsidRPr="00174877">
              <w:rPr>
                <w:rFonts w:cs="Times New Roman"/>
                <w:b/>
                <w:szCs w:val="24"/>
                <w:lang w:val="vi-VN"/>
              </w:rPr>
              <w:t>PoS</w:t>
            </w:r>
          </w:p>
        </w:tc>
        <w:tc>
          <w:tcPr>
            <w:tcW w:w="4088" w:type="dxa"/>
            <w:vAlign w:val="center"/>
          </w:tcPr>
          <w:p w14:paraId="31E95C25" w14:textId="07FAB6E9" w:rsidR="00DB33E4" w:rsidRPr="004D0FFB" w:rsidRDefault="00B72D36" w:rsidP="00BB74D0">
            <w:pPr>
              <w:spacing w:before="60" w:after="60"/>
              <w:jc w:val="center"/>
              <w:rPr>
                <w:rFonts w:cs="Times New Roman"/>
                <w:szCs w:val="24"/>
                <w:lang w:val="vi-VN"/>
              </w:rPr>
            </w:pPr>
            <w:r>
              <w:rPr>
                <w:rFonts w:cs="Times New Roman"/>
                <w:szCs w:val="24"/>
                <w:lang w:val="vi-VN"/>
              </w:rPr>
              <w:t>Proof of Stake</w:t>
            </w:r>
          </w:p>
        </w:tc>
        <w:tc>
          <w:tcPr>
            <w:tcW w:w="3969" w:type="dxa"/>
            <w:vAlign w:val="center"/>
          </w:tcPr>
          <w:p w14:paraId="6080B5EE" w14:textId="7385FD23" w:rsidR="00DB33E4" w:rsidRPr="004D0FFB" w:rsidRDefault="00B72D36" w:rsidP="00BB74D0">
            <w:pPr>
              <w:spacing w:before="60" w:after="60"/>
              <w:jc w:val="center"/>
              <w:rPr>
                <w:rFonts w:cs="Times New Roman"/>
                <w:szCs w:val="24"/>
                <w:lang w:val="vi-VN"/>
              </w:rPr>
            </w:pPr>
            <w:r>
              <w:rPr>
                <w:rFonts w:cs="Times New Roman"/>
                <w:szCs w:val="24"/>
                <w:lang w:val="vi-VN"/>
              </w:rPr>
              <w:t>Bằng chứng cổ phần</w:t>
            </w:r>
          </w:p>
        </w:tc>
      </w:tr>
      <w:tr w:rsidR="00F24C64" w:rsidRPr="00483551" w14:paraId="5597A56B" w14:textId="77777777" w:rsidTr="00C202B1">
        <w:trPr>
          <w:trHeight w:val="20"/>
        </w:trPr>
        <w:tc>
          <w:tcPr>
            <w:tcW w:w="1123" w:type="dxa"/>
            <w:vAlign w:val="center"/>
          </w:tcPr>
          <w:p w14:paraId="0D0A2501" w14:textId="5694E771" w:rsidR="00F24C64" w:rsidRPr="00174877" w:rsidRDefault="00B72D36" w:rsidP="00BB74D0">
            <w:pPr>
              <w:spacing w:before="60" w:after="60"/>
              <w:jc w:val="center"/>
              <w:rPr>
                <w:rFonts w:cs="Times New Roman"/>
                <w:b/>
                <w:szCs w:val="24"/>
                <w:lang w:val="vi-VN"/>
              </w:rPr>
            </w:pPr>
            <w:r w:rsidRPr="00174877">
              <w:rPr>
                <w:rFonts w:cs="Times New Roman"/>
                <w:b/>
                <w:szCs w:val="24"/>
                <w:lang w:val="vi-VN"/>
              </w:rPr>
              <w:t>DLT</w:t>
            </w:r>
          </w:p>
        </w:tc>
        <w:tc>
          <w:tcPr>
            <w:tcW w:w="4088" w:type="dxa"/>
            <w:vAlign w:val="center"/>
          </w:tcPr>
          <w:p w14:paraId="593A528E" w14:textId="3CA343D4" w:rsidR="00F24C64" w:rsidRPr="00A76C93" w:rsidRDefault="00B72D36" w:rsidP="00BB74D0">
            <w:pPr>
              <w:spacing w:before="60" w:after="60"/>
              <w:jc w:val="center"/>
              <w:rPr>
                <w:rFonts w:cs="Times New Roman"/>
                <w:szCs w:val="24"/>
                <w:lang w:val="vi-VN"/>
              </w:rPr>
            </w:pPr>
            <w:r>
              <w:rPr>
                <w:rFonts w:cs="Times New Roman"/>
                <w:szCs w:val="24"/>
                <w:lang w:val="vi-VN"/>
              </w:rPr>
              <w:t>Distributed Ledger Technology</w:t>
            </w:r>
          </w:p>
        </w:tc>
        <w:tc>
          <w:tcPr>
            <w:tcW w:w="3969" w:type="dxa"/>
            <w:vAlign w:val="center"/>
          </w:tcPr>
          <w:p w14:paraId="2D7DFE75" w14:textId="42698D8F" w:rsidR="00F24C64" w:rsidRPr="004D0FFB" w:rsidRDefault="00B72D36" w:rsidP="00BB74D0">
            <w:pPr>
              <w:spacing w:before="60" w:after="60"/>
              <w:jc w:val="center"/>
              <w:rPr>
                <w:rFonts w:cs="Times New Roman"/>
                <w:szCs w:val="24"/>
                <w:lang w:val="vi-VN"/>
              </w:rPr>
            </w:pPr>
            <w:r>
              <w:rPr>
                <w:rFonts w:cs="Times New Roman"/>
                <w:szCs w:val="24"/>
                <w:lang w:val="vi-VN"/>
              </w:rPr>
              <w:t>Công nghệ sổ cái phân tán</w:t>
            </w:r>
          </w:p>
        </w:tc>
      </w:tr>
      <w:tr w:rsidR="00DF60F3" w:rsidRPr="00483551" w14:paraId="7A7529FA" w14:textId="77777777" w:rsidTr="00C202B1">
        <w:trPr>
          <w:trHeight w:val="20"/>
        </w:trPr>
        <w:tc>
          <w:tcPr>
            <w:tcW w:w="1123" w:type="dxa"/>
            <w:vAlign w:val="center"/>
          </w:tcPr>
          <w:p w14:paraId="43E347C4" w14:textId="69FAC726" w:rsidR="00DF60F3" w:rsidRPr="00174877" w:rsidRDefault="00174877" w:rsidP="00BB74D0">
            <w:pPr>
              <w:spacing w:before="60" w:after="60"/>
              <w:jc w:val="center"/>
              <w:rPr>
                <w:rFonts w:cs="Times New Roman"/>
                <w:b/>
                <w:szCs w:val="24"/>
                <w:lang w:val="vi-VN"/>
              </w:rPr>
            </w:pPr>
            <w:r w:rsidRPr="00174877">
              <w:rPr>
                <w:rFonts w:cs="Times New Roman"/>
                <w:b/>
                <w:szCs w:val="24"/>
                <w:lang w:val="vi-VN"/>
              </w:rPr>
              <w:t>PoA</w:t>
            </w:r>
          </w:p>
        </w:tc>
        <w:tc>
          <w:tcPr>
            <w:tcW w:w="4088" w:type="dxa"/>
            <w:vAlign w:val="center"/>
          </w:tcPr>
          <w:p w14:paraId="0145004D" w14:textId="6795D8C0" w:rsidR="00DF60F3" w:rsidRPr="004D0FFB" w:rsidRDefault="00174877" w:rsidP="00BB74D0">
            <w:pPr>
              <w:spacing w:before="60" w:after="60"/>
              <w:jc w:val="center"/>
              <w:rPr>
                <w:rFonts w:cs="Times New Roman"/>
                <w:szCs w:val="24"/>
                <w:lang w:val="vi-VN"/>
              </w:rPr>
            </w:pPr>
            <w:r>
              <w:rPr>
                <w:rFonts w:cs="Times New Roman"/>
                <w:szCs w:val="24"/>
                <w:lang w:val="vi-VN"/>
              </w:rPr>
              <w:t>Proof of Authority</w:t>
            </w:r>
          </w:p>
        </w:tc>
        <w:tc>
          <w:tcPr>
            <w:tcW w:w="3969" w:type="dxa"/>
            <w:vAlign w:val="center"/>
          </w:tcPr>
          <w:p w14:paraId="4F293222" w14:textId="208F51AD" w:rsidR="00DF60F3" w:rsidRPr="004D0FFB" w:rsidRDefault="00174877" w:rsidP="00BB74D0">
            <w:pPr>
              <w:spacing w:before="60" w:after="60"/>
              <w:jc w:val="center"/>
              <w:rPr>
                <w:rFonts w:cs="Times New Roman"/>
                <w:szCs w:val="24"/>
                <w:lang w:val="vi-VN"/>
              </w:rPr>
            </w:pPr>
            <w:r>
              <w:rPr>
                <w:rFonts w:cs="Times New Roman"/>
                <w:szCs w:val="24"/>
                <w:lang w:val="vi-VN"/>
              </w:rPr>
              <w:t>Bằng chứng về quyền hạn</w:t>
            </w:r>
          </w:p>
        </w:tc>
      </w:tr>
      <w:tr w:rsidR="00DF60F3" w:rsidRPr="00483551" w14:paraId="19680E62" w14:textId="77777777" w:rsidTr="00C202B1">
        <w:trPr>
          <w:trHeight w:val="20"/>
        </w:trPr>
        <w:tc>
          <w:tcPr>
            <w:tcW w:w="1123" w:type="dxa"/>
            <w:vAlign w:val="center"/>
          </w:tcPr>
          <w:p w14:paraId="7BD84923" w14:textId="60C37E2F" w:rsidR="00DF60F3" w:rsidRPr="00174877" w:rsidRDefault="00174877" w:rsidP="00BB74D0">
            <w:pPr>
              <w:spacing w:before="60" w:after="60"/>
              <w:jc w:val="center"/>
              <w:rPr>
                <w:rFonts w:cs="Times New Roman"/>
                <w:b/>
                <w:szCs w:val="24"/>
                <w:lang w:val="vi-VN"/>
              </w:rPr>
            </w:pPr>
            <w:r w:rsidRPr="00174877">
              <w:rPr>
                <w:rFonts w:cs="Times New Roman"/>
                <w:b/>
                <w:szCs w:val="24"/>
                <w:lang w:val="vi-VN"/>
              </w:rPr>
              <w:t>PoH</w:t>
            </w:r>
          </w:p>
        </w:tc>
        <w:tc>
          <w:tcPr>
            <w:tcW w:w="4088" w:type="dxa"/>
            <w:vAlign w:val="center"/>
          </w:tcPr>
          <w:p w14:paraId="337AC485" w14:textId="587F73E1" w:rsidR="00DF60F3" w:rsidRPr="00A76C93" w:rsidRDefault="00174877" w:rsidP="00BB74D0">
            <w:pPr>
              <w:spacing w:before="60" w:after="60"/>
              <w:jc w:val="center"/>
              <w:rPr>
                <w:rFonts w:cs="Times New Roman"/>
                <w:szCs w:val="24"/>
                <w:lang w:val="vi-VN"/>
              </w:rPr>
            </w:pPr>
            <w:r>
              <w:rPr>
                <w:rFonts w:cs="Times New Roman"/>
                <w:szCs w:val="24"/>
                <w:lang w:val="vi-VN"/>
              </w:rPr>
              <w:t>Proof of History</w:t>
            </w:r>
          </w:p>
        </w:tc>
        <w:tc>
          <w:tcPr>
            <w:tcW w:w="3969" w:type="dxa"/>
            <w:vAlign w:val="center"/>
          </w:tcPr>
          <w:p w14:paraId="07D1DF16" w14:textId="1D9A42C8" w:rsidR="00DF60F3" w:rsidRPr="004D0FFB" w:rsidRDefault="00174877" w:rsidP="00BB74D0">
            <w:pPr>
              <w:spacing w:before="60" w:after="60"/>
              <w:jc w:val="center"/>
              <w:rPr>
                <w:rFonts w:cs="Times New Roman"/>
                <w:szCs w:val="24"/>
                <w:lang w:val="vi-VN"/>
              </w:rPr>
            </w:pPr>
            <w:r>
              <w:rPr>
                <w:rFonts w:cs="Times New Roman"/>
                <w:szCs w:val="24"/>
                <w:lang w:val="vi-VN"/>
              </w:rPr>
              <w:t>Bằng chứng về lịch sử</w:t>
            </w:r>
          </w:p>
        </w:tc>
      </w:tr>
      <w:tr w:rsidR="00695D80" w:rsidRPr="00BC510A" w14:paraId="4ED86A52" w14:textId="77777777" w:rsidTr="00C202B1">
        <w:trPr>
          <w:trHeight w:val="20"/>
        </w:trPr>
        <w:tc>
          <w:tcPr>
            <w:tcW w:w="1123" w:type="dxa"/>
            <w:vAlign w:val="center"/>
          </w:tcPr>
          <w:p w14:paraId="1BB22BBF" w14:textId="2AFB0C38" w:rsidR="00695D80" w:rsidRPr="00174877" w:rsidRDefault="00174877" w:rsidP="00BB74D0">
            <w:pPr>
              <w:spacing w:before="60" w:after="60"/>
              <w:jc w:val="center"/>
              <w:rPr>
                <w:rFonts w:cs="Times New Roman"/>
                <w:b/>
                <w:szCs w:val="24"/>
                <w:lang w:val="vi-VN"/>
              </w:rPr>
            </w:pPr>
            <w:r w:rsidRPr="00174877">
              <w:rPr>
                <w:rFonts w:cs="Times New Roman"/>
                <w:b/>
                <w:szCs w:val="24"/>
                <w:lang w:val="vi-VN"/>
              </w:rPr>
              <w:t>DeFi</w:t>
            </w:r>
          </w:p>
        </w:tc>
        <w:tc>
          <w:tcPr>
            <w:tcW w:w="4088" w:type="dxa"/>
            <w:vAlign w:val="center"/>
          </w:tcPr>
          <w:p w14:paraId="1D44FCE1" w14:textId="7F2D00B1" w:rsidR="00695D80" w:rsidRPr="00A76C93" w:rsidRDefault="00174877" w:rsidP="00BB74D0">
            <w:pPr>
              <w:spacing w:before="60" w:after="60"/>
              <w:jc w:val="center"/>
              <w:rPr>
                <w:rFonts w:cs="Times New Roman"/>
                <w:szCs w:val="24"/>
                <w:lang w:val="vi-VN"/>
              </w:rPr>
            </w:pPr>
            <w:r>
              <w:rPr>
                <w:rFonts w:cs="Times New Roman"/>
                <w:szCs w:val="24"/>
                <w:lang w:val="vi-VN"/>
              </w:rPr>
              <w:t>Decentralized Finance</w:t>
            </w:r>
          </w:p>
        </w:tc>
        <w:tc>
          <w:tcPr>
            <w:tcW w:w="3969" w:type="dxa"/>
            <w:vAlign w:val="center"/>
          </w:tcPr>
          <w:p w14:paraId="7AA609F1" w14:textId="67788D09" w:rsidR="00695D80" w:rsidRPr="004D0FFB" w:rsidRDefault="00174877" w:rsidP="00BB74D0">
            <w:pPr>
              <w:spacing w:before="60" w:after="60"/>
              <w:jc w:val="center"/>
              <w:rPr>
                <w:rFonts w:cs="Times New Roman"/>
                <w:szCs w:val="24"/>
                <w:lang w:val="vi-VN"/>
              </w:rPr>
            </w:pPr>
            <w:r>
              <w:rPr>
                <w:rFonts w:cs="Times New Roman"/>
                <w:szCs w:val="24"/>
                <w:lang w:val="vi-VN"/>
              </w:rPr>
              <w:t>Tài chính phi tập trung</w:t>
            </w:r>
          </w:p>
        </w:tc>
      </w:tr>
      <w:tr w:rsidR="00A06BEE" w:rsidRPr="00483551" w14:paraId="418EA311" w14:textId="77777777" w:rsidTr="00C202B1">
        <w:trPr>
          <w:trHeight w:val="20"/>
        </w:trPr>
        <w:tc>
          <w:tcPr>
            <w:tcW w:w="1123" w:type="dxa"/>
            <w:vAlign w:val="center"/>
          </w:tcPr>
          <w:p w14:paraId="5C178B43" w14:textId="76554724" w:rsidR="00A06BEE" w:rsidRPr="00174877" w:rsidRDefault="00174877" w:rsidP="00BB74D0">
            <w:pPr>
              <w:spacing w:before="60" w:after="60"/>
              <w:jc w:val="center"/>
              <w:rPr>
                <w:rFonts w:cs="Times New Roman"/>
                <w:b/>
                <w:szCs w:val="24"/>
                <w:lang w:val="vi-VN"/>
              </w:rPr>
            </w:pPr>
            <w:r w:rsidRPr="00174877">
              <w:rPr>
                <w:rFonts w:cs="Times New Roman"/>
                <w:b/>
                <w:szCs w:val="24"/>
                <w:lang w:val="vi-VN"/>
              </w:rPr>
              <w:t>NFT</w:t>
            </w:r>
          </w:p>
        </w:tc>
        <w:tc>
          <w:tcPr>
            <w:tcW w:w="4088" w:type="dxa"/>
            <w:vAlign w:val="center"/>
          </w:tcPr>
          <w:p w14:paraId="0E467DDB" w14:textId="7A724797" w:rsidR="00A06BEE" w:rsidRPr="004D0FFB" w:rsidRDefault="00174877" w:rsidP="00BB74D0">
            <w:pPr>
              <w:spacing w:before="60" w:after="60"/>
              <w:jc w:val="center"/>
              <w:rPr>
                <w:rFonts w:cs="Times New Roman"/>
                <w:szCs w:val="24"/>
                <w:lang w:val="vi-VN"/>
              </w:rPr>
            </w:pPr>
            <w:r>
              <w:rPr>
                <w:rFonts w:cs="Times New Roman"/>
                <w:szCs w:val="24"/>
                <w:lang w:val="vi-VN"/>
              </w:rPr>
              <w:t>Non-Fungible Token</w:t>
            </w:r>
          </w:p>
        </w:tc>
        <w:tc>
          <w:tcPr>
            <w:tcW w:w="3969" w:type="dxa"/>
            <w:vAlign w:val="center"/>
          </w:tcPr>
          <w:p w14:paraId="4156FF58" w14:textId="3AF95572" w:rsidR="00A06BEE" w:rsidRPr="004D0FFB" w:rsidRDefault="00174877" w:rsidP="00BB74D0">
            <w:pPr>
              <w:spacing w:before="60" w:after="60"/>
              <w:jc w:val="center"/>
              <w:rPr>
                <w:rFonts w:cs="Times New Roman"/>
                <w:szCs w:val="24"/>
                <w:lang w:val="vi-VN"/>
              </w:rPr>
            </w:pPr>
            <w:r>
              <w:rPr>
                <w:rFonts w:cs="Times New Roman"/>
                <w:szCs w:val="24"/>
                <w:lang w:val="vi-VN"/>
              </w:rPr>
              <w:t>Tài sản kỹ thuật số không thể thay thế</w:t>
            </w:r>
          </w:p>
        </w:tc>
      </w:tr>
      <w:tr w:rsidR="002550BB" w:rsidRPr="00BC510A" w14:paraId="4C683713" w14:textId="77777777" w:rsidTr="00C202B1">
        <w:trPr>
          <w:trHeight w:val="20"/>
        </w:trPr>
        <w:tc>
          <w:tcPr>
            <w:tcW w:w="1123" w:type="dxa"/>
            <w:vAlign w:val="center"/>
          </w:tcPr>
          <w:p w14:paraId="3A13C5CF" w14:textId="2C7AEE51" w:rsidR="002550BB" w:rsidRPr="00174877" w:rsidRDefault="00174877" w:rsidP="00BB74D0">
            <w:pPr>
              <w:spacing w:before="60" w:after="60"/>
              <w:jc w:val="center"/>
              <w:rPr>
                <w:rFonts w:cs="Times New Roman"/>
                <w:b/>
                <w:szCs w:val="24"/>
                <w:lang w:val="vi-VN"/>
              </w:rPr>
            </w:pPr>
            <w:r w:rsidRPr="00174877">
              <w:rPr>
                <w:rFonts w:cs="Times New Roman"/>
                <w:b/>
                <w:szCs w:val="24"/>
                <w:lang w:val="vi-VN"/>
              </w:rPr>
              <w:t>Org</w:t>
            </w:r>
          </w:p>
        </w:tc>
        <w:tc>
          <w:tcPr>
            <w:tcW w:w="4088" w:type="dxa"/>
            <w:vAlign w:val="center"/>
          </w:tcPr>
          <w:p w14:paraId="23985DFC" w14:textId="0909ABE5" w:rsidR="002550BB" w:rsidRPr="004D0FFB" w:rsidRDefault="00174877" w:rsidP="00BB74D0">
            <w:pPr>
              <w:spacing w:before="60" w:after="60"/>
              <w:jc w:val="center"/>
              <w:rPr>
                <w:rFonts w:cs="Times New Roman"/>
                <w:szCs w:val="24"/>
                <w:lang w:val="vi-VN"/>
              </w:rPr>
            </w:pPr>
            <w:r>
              <w:rPr>
                <w:rFonts w:cs="Times New Roman"/>
                <w:szCs w:val="24"/>
                <w:lang w:val="vi-VN"/>
              </w:rPr>
              <w:t>Organization</w:t>
            </w:r>
          </w:p>
        </w:tc>
        <w:tc>
          <w:tcPr>
            <w:tcW w:w="3969" w:type="dxa"/>
            <w:vAlign w:val="center"/>
          </w:tcPr>
          <w:p w14:paraId="275A4079" w14:textId="45006594" w:rsidR="002550BB" w:rsidRPr="004D0FFB" w:rsidRDefault="00174877" w:rsidP="00BB74D0">
            <w:pPr>
              <w:spacing w:before="60" w:after="60"/>
              <w:jc w:val="center"/>
              <w:rPr>
                <w:rFonts w:cs="Times New Roman"/>
                <w:szCs w:val="24"/>
                <w:lang w:val="vi-VN"/>
              </w:rPr>
            </w:pPr>
            <w:r>
              <w:rPr>
                <w:rFonts w:cs="Times New Roman"/>
                <w:szCs w:val="24"/>
                <w:lang w:val="vi-VN"/>
              </w:rPr>
              <w:t>Tổ chức</w:t>
            </w:r>
          </w:p>
        </w:tc>
      </w:tr>
      <w:tr w:rsidR="00D44803" w:rsidRPr="00BC510A" w14:paraId="23C92325" w14:textId="77777777" w:rsidTr="00C202B1">
        <w:trPr>
          <w:trHeight w:val="20"/>
        </w:trPr>
        <w:tc>
          <w:tcPr>
            <w:tcW w:w="1123" w:type="dxa"/>
            <w:vAlign w:val="center"/>
          </w:tcPr>
          <w:p w14:paraId="1BBA74F5" w14:textId="5A1CEA52" w:rsidR="00D44803" w:rsidRPr="00174877" w:rsidRDefault="00174877" w:rsidP="00BB74D0">
            <w:pPr>
              <w:spacing w:before="60" w:after="60"/>
              <w:jc w:val="center"/>
              <w:rPr>
                <w:rFonts w:cs="Times New Roman"/>
                <w:b/>
                <w:szCs w:val="24"/>
                <w:lang w:val="vi-VN"/>
              </w:rPr>
            </w:pPr>
            <w:r w:rsidRPr="00174877">
              <w:rPr>
                <w:rFonts w:cs="Times New Roman"/>
                <w:b/>
                <w:szCs w:val="24"/>
                <w:lang w:val="vi-VN"/>
              </w:rPr>
              <w:t>CLI</w:t>
            </w:r>
          </w:p>
        </w:tc>
        <w:tc>
          <w:tcPr>
            <w:tcW w:w="4088" w:type="dxa"/>
            <w:vAlign w:val="center"/>
          </w:tcPr>
          <w:p w14:paraId="5B2598F8" w14:textId="69382384" w:rsidR="00D44803" w:rsidRPr="004D0FFB" w:rsidRDefault="00174877" w:rsidP="00BB74D0">
            <w:pPr>
              <w:spacing w:before="60" w:after="60"/>
              <w:jc w:val="center"/>
              <w:rPr>
                <w:rFonts w:cs="Times New Roman"/>
                <w:szCs w:val="24"/>
                <w:lang w:val="vi-VN"/>
              </w:rPr>
            </w:pPr>
            <w:r>
              <w:rPr>
                <w:rFonts w:cs="Times New Roman"/>
                <w:szCs w:val="24"/>
                <w:lang w:val="vi-VN"/>
              </w:rPr>
              <w:t>Command Line Interface</w:t>
            </w:r>
          </w:p>
        </w:tc>
        <w:tc>
          <w:tcPr>
            <w:tcW w:w="3969" w:type="dxa"/>
            <w:vAlign w:val="center"/>
          </w:tcPr>
          <w:p w14:paraId="4C6A4440" w14:textId="2FEC1C10" w:rsidR="00D44803" w:rsidRPr="004D0FFB" w:rsidRDefault="00174877" w:rsidP="00BB74D0">
            <w:pPr>
              <w:spacing w:before="60" w:after="60"/>
              <w:jc w:val="center"/>
              <w:rPr>
                <w:rFonts w:cs="Times New Roman"/>
                <w:szCs w:val="24"/>
                <w:lang w:val="vi-VN"/>
              </w:rPr>
            </w:pPr>
            <w:r>
              <w:rPr>
                <w:rFonts w:cs="Times New Roman"/>
                <w:szCs w:val="24"/>
                <w:lang w:val="vi-VN"/>
              </w:rPr>
              <w:t>Giao diện dòng lệnh</w:t>
            </w:r>
          </w:p>
        </w:tc>
      </w:tr>
      <w:tr w:rsidR="002550BB" w:rsidRPr="00BC510A" w14:paraId="71D7D709" w14:textId="77777777" w:rsidTr="00C202B1">
        <w:trPr>
          <w:trHeight w:val="20"/>
        </w:trPr>
        <w:tc>
          <w:tcPr>
            <w:tcW w:w="1123" w:type="dxa"/>
            <w:vAlign w:val="center"/>
          </w:tcPr>
          <w:p w14:paraId="3F3658C7" w14:textId="68D14A10" w:rsidR="002550BB" w:rsidRPr="00174877" w:rsidRDefault="00174877" w:rsidP="00BB74D0">
            <w:pPr>
              <w:spacing w:before="60" w:after="60"/>
              <w:jc w:val="center"/>
              <w:rPr>
                <w:rFonts w:cs="Times New Roman"/>
                <w:b/>
                <w:szCs w:val="24"/>
                <w:lang w:val="vi-VN"/>
              </w:rPr>
            </w:pPr>
            <w:r w:rsidRPr="00174877">
              <w:rPr>
                <w:rFonts w:cs="Times New Roman"/>
                <w:b/>
                <w:szCs w:val="24"/>
                <w:lang w:val="vi-VN"/>
              </w:rPr>
              <w:t>EVM</w:t>
            </w:r>
          </w:p>
        </w:tc>
        <w:tc>
          <w:tcPr>
            <w:tcW w:w="4088" w:type="dxa"/>
            <w:vAlign w:val="center"/>
          </w:tcPr>
          <w:p w14:paraId="22F8A063" w14:textId="13845ABC" w:rsidR="002550BB" w:rsidRPr="004D0FFB" w:rsidRDefault="00174877" w:rsidP="00BB74D0">
            <w:pPr>
              <w:spacing w:before="60" w:after="60"/>
              <w:jc w:val="center"/>
              <w:rPr>
                <w:rFonts w:cs="Times New Roman"/>
                <w:szCs w:val="24"/>
                <w:lang w:val="vi-VN"/>
              </w:rPr>
            </w:pPr>
            <w:r>
              <w:rPr>
                <w:rFonts w:cs="Times New Roman"/>
                <w:szCs w:val="24"/>
                <w:lang w:val="vi-VN"/>
              </w:rPr>
              <w:t>Ethereum Virtual Machine</w:t>
            </w:r>
          </w:p>
        </w:tc>
        <w:tc>
          <w:tcPr>
            <w:tcW w:w="3969" w:type="dxa"/>
            <w:vAlign w:val="center"/>
          </w:tcPr>
          <w:p w14:paraId="372DC47E" w14:textId="3940EACB" w:rsidR="002550BB" w:rsidRPr="004D0FFB" w:rsidRDefault="00174877" w:rsidP="00BB74D0">
            <w:pPr>
              <w:spacing w:before="60" w:after="60"/>
              <w:jc w:val="center"/>
              <w:rPr>
                <w:rFonts w:cs="Times New Roman"/>
                <w:szCs w:val="24"/>
                <w:lang w:val="vi-VN"/>
              </w:rPr>
            </w:pPr>
            <w:r>
              <w:rPr>
                <w:rFonts w:cs="Times New Roman"/>
                <w:szCs w:val="24"/>
                <w:lang w:val="vi-VN"/>
              </w:rPr>
              <w:t>Máy ảo Ethereum</w:t>
            </w:r>
          </w:p>
        </w:tc>
      </w:tr>
      <w:bookmarkEnd w:id="10"/>
    </w:tbl>
    <w:p w14:paraId="1D3B95A7" w14:textId="77777777" w:rsidR="00F24C64" w:rsidRPr="004D0FFB" w:rsidRDefault="00F24C64" w:rsidP="00F24C64">
      <w:pPr>
        <w:pStyle w:val="CTDT-Text"/>
        <w:rPr>
          <w:lang w:val="vi-VN"/>
        </w:rPr>
      </w:pPr>
    </w:p>
    <w:p w14:paraId="75251B66" w14:textId="77777777" w:rsidR="00DF76DB" w:rsidRPr="004D0FFB" w:rsidRDefault="00DF76DB" w:rsidP="00F24C64">
      <w:pPr>
        <w:pStyle w:val="CTDT-Text"/>
        <w:rPr>
          <w:b/>
          <w:caps/>
          <w:lang w:val="vi-VN"/>
        </w:rPr>
      </w:pPr>
      <w:r w:rsidRPr="004D0FFB">
        <w:rPr>
          <w:lang w:val="vi-VN"/>
        </w:rPr>
        <w:br w:type="page"/>
      </w:r>
    </w:p>
    <w:p w14:paraId="2B990826" w14:textId="7C088D39" w:rsidR="00DF76DB" w:rsidRPr="004D0FFB" w:rsidRDefault="00DF76DB" w:rsidP="00B55073">
      <w:pPr>
        <w:pStyle w:val="CTDT-H0"/>
        <w:jc w:val="center"/>
        <w:rPr>
          <w:sz w:val="32"/>
          <w:szCs w:val="24"/>
          <w:lang w:val="vi-VN"/>
        </w:rPr>
      </w:pPr>
      <w:bookmarkStart w:id="11" w:name="_Toc153572010"/>
      <w:bookmarkStart w:id="12" w:name="_Toc182914706"/>
      <w:bookmarkStart w:id="13" w:name="_Toc182993880"/>
      <w:bookmarkStart w:id="14" w:name="_Toc183024217"/>
      <w:r w:rsidRPr="004D0FFB">
        <w:rPr>
          <w:sz w:val="32"/>
          <w:szCs w:val="24"/>
          <w:lang w:val="vi-VN"/>
        </w:rPr>
        <w:lastRenderedPageBreak/>
        <w:t>MỞ ĐẦU</w:t>
      </w:r>
      <w:bookmarkEnd w:id="11"/>
      <w:bookmarkEnd w:id="12"/>
      <w:bookmarkEnd w:id="13"/>
      <w:bookmarkEnd w:id="14"/>
    </w:p>
    <w:p w14:paraId="1DAF098D" w14:textId="77777777" w:rsidR="00236148" w:rsidRPr="004D0FFB" w:rsidRDefault="00B55073" w:rsidP="00236148">
      <w:pPr>
        <w:spacing w:before="100" w:beforeAutospacing="1" w:after="100" w:afterAutospacing="1"/>
        <w:ind w:firstLine="454"/>
        <w:rPr>
          <w:rFonts w:eastAsia="Times New Roman" w:cs="Times New Roman"/>
          <w:szCs w:val="26"/>
          <w:lang w:val="vi-VN"/>
        </w:rPr>
      </w:pPr>
      <w:r w:rsidRPr="004D0FFB">
        <w:rPr>
          <w:rFonts w:eastAsia="Times New Roman" w:cs="Times New Roman"/>
          <w:szCs w:val="26"/>
          <w:lang w:val="vi-VN"/>
        </w:rPr>
        <w:t>Trong thời đại công nghệ 4.0, khi các công nghệ số và Internet đang phát triển mạnh mẽ, blockchain đã trở thành một trong những xu hướng công nghệ đột phá, thu hút sự chú ý của các nhà phát triển, nhà đầu tư, cũng như các tổ chức và chính phủ trên toàn thế giới. Được biết đến như một hệ thống lưu trữ và xác minh dữ liệu phân tán, blockchain không chỉ thay đổi cách thức giao dịch tài chính mà còn mở ra tiềm năng ứng dụng trong nhiều lĩnh vực khác như chăm sóc sức khỏe, logistics, quản lý chuỗi cung ứng, và bảo mật thông tin.</w:t>
      </w:r>
    </w:p>
    <w:p w14:paraId="09DA1A73" w14:textId="26A832BB" w:rsidR="00B55073" w:rsidRPr="004D0FFB" w:rsidRDefault="00B55073" w:rsidP="00236148">
      <w:pPr>
        <w:spacing w:before="100" w:beforeAutospacing="1" w:after="100" w:afterAutospacing="1"/>
        <w:ind w:firstLine="454"/>
        <w:rPr>
          <w:rFonts w:eastAsia="Times New Roman" w:cs="Times New Roman"/>
          <w:szCs w:val="26"/>
          <w:lang w:val="vi-VN"/>
        </w:rPr>
      </w:pPr>
      <w:r w:rsidRPr="004D0FFB">
        <w:rPr>
          <w:rFonts w:eastAsia="Times New Roman" w:cs="Times New Roman"/>
          <w:szCs w:val="26"/>
          <w:lang w:val="vi-VN"/>
        </w:rPr>
        <w:t>Khái niệm blockchain lần đầu tiên xuất hiện vào năm 2008 trong tài liệu nghiên cứu của Satoshi Nakamoto, người sáng tạo ra đồng tiền điện tử Bitcoin. Tuy nhiên, blockchain không chỉ giới hạn trong việc hỗ trợ giao dịch tiền mã hóa mà còn có thể ứng dụng rộng rãi vào các ngành công nghiệp khác nhờ vào khả năng cung cấp một hệ thống lưu trữ dữ liệu an toàn, minh bạch và không thể thay đổi.</w:t>
      </w:r>
    </w:p>
    <w:p w14:paraId="21A0A08B" w14:textId="3EB4FC2D" w:rsidR="00B9705E" w:rsidRPr="004D0FFB" w:rsidRDefault="00B55073" w:rsidP="00682444">
      <w:pPr>
        <w:spacing w:before="100" w:beforeAutospacing="1" w:after="100" w:afterAutospacing="1"/>
        <w:ind w:firstLine="454"/>
        <w:rPr>
          <w:rFonts w:eastAsia="Times New Roman" w:cs="Times New Roman"/>
          <w:szCs w:val="26"/>
          <w:lang w:val="vi-VN"/>
        </w:rPr>
      </w:pPr>
      <w:r w:rsidRPr="004D0FFB">
        <w:rPr>
          <w:rFonts w:eastAsia="Times New Roman" w:cs="Times New Roman"/>
          <w:szCs w:val="26"/>
          <w:lang w:val="vi-VN"/>
        </w:rPr>
        <w:t>Báo cáo này sẽ tập trung vào việc giải thích khái niệm, nguyên lý hoạt động của blockchain, cùng với các ứng dụng tiềm năng và các thách thức trong việc triển khai công nghệ này trong thực tế. Đồng thời, báo cáo cũng sẽ phân tích những cơ hội và thách thức mà blockchain đem lại, giúp người đọc hiểu rõ hơn về tác động sâu rộng của công nghệ này trong kỷ nguyên số hiện nay.</w:t>
      </w:r>
    </w:p>
    <w:p w14:paraId="0E9188FF" w14:textId="14B2A9DE" w:rsidR="00B9705E" w:rsidRPr="004D0FFB" w:rsidRDefault="00B9705E" w:rsidP="00B55073">
      <w:pPr>
        <w:pStyle w:val="CTDT-Text"/>
        <w:rPr>
          <w:lang w:val="vi-VN"/>
        </w:rPr>
      </w:pPr>
      <w:r w:rsidRPr="004D0FFB">
        <w:rPr>
          <w:lang w:val="vi-VN"/>
        </w:rPr>
        <w:t xml:space="preserve">Báo cáo </w:t>
      </w:r>
      <w:r w:rsidR="00236148" w:rsidRPr="004D0FFB">
        <w:rPr>
          <w:lang w:val="vi-VN"/>
        </w:rPr>
        <w:t xml:space="preserve">này </w:t>
      </w:r>
      <w:r w:rsidRPr="004D0FFB">
        <w:rPr>
          <w:lang w:val="vi-VN"/>
        </w:rPr>
        <w:t xml:space="preserve">gồm </w:t>
      </w:r>
      <w:r w:rsidR="007C7C50">
        <w:rPr>
          <w:lang w:val="vi-VN"/>
        </w:rPr>
        <w:t>3</w:t>
      </w:r>
      <w:r w:rsidRPr="004D0FFB">
        <w:rPr>
          <w:lang w:val="vi-VN"/>
        </w:rPr>
        <w:t xml:space="preserve"> </w:t>
      </w:r>
      <w:r w:rsidR="007C7C50">
        <w:rPr>
          <w:lang w:val="vi-VN"/>
        </w:rPr>
        <w:t>chương</w:t>
      </w:r>
      <w:r w:rsidRPr="004D0FFB">
        <w:rPr>
          <w:lang w:val="vi-VN"/>
        </w:rPr>
        <w:t xml:space="preserve"> với nội dung chính như sau:</w:t>
      </w:r>
    </w:p>
    <w:p w14:paraId="004164A0" w14:textId="6CC584B7" w:rsidR="00B9705E" w:rsidRPr="004D0FFB" w:rsidRDefault="00B9705E" w:rsidP="00B55073">
      <w:pPr>
        <w:pStyle w:val="CTDT-Text"/>
        <w:rPr>
          <w:lang w:val="vi-VN"/>
        </w:rPr>
      </w:pPr>
      <w:r w:rsidRPr="004D0FFB">
        <w:rPr>
          <w:lang w:val="vi-VN"/>
        </w:rPr>
        <w:t xml:space="preserve">- </w:t>
      </w:r>
      <w:r w:rsidR="007C7C50">
        <w:rPr>
          <w:lang w:val="vi-VN"/>
        </w:rPr>
        <w:t>Chương</w:t>
      </w:r>
      <w:r w:rsidR="00E36D01" w:rsidRPr="004D0FFB">
        <w:rPr>
          <w:lang w:val="vi-VN"/>
        </w:rPr>
        <w:t xml:space="preserve"> </w:t>
      </w:r>
      <w:r w:rsidR="007C7C50">
        <w:rPr>
          <w:lang w:val="vi-VN"/>
        </w:rPr>
        <w:t>1:</w:t>
      </w:r>
      <w:r w:rsidR="00E36D01" w:rsidRPr="004D0FFB">
        <w:rPr>
          <w:lang w:val="vi-VN"/>
        </w:rPr>
        <w:t xml:space="preserve"> Tổng quan về Blockchain </w:t>
      </w:r>
      <w:r w:rsidRPr="004D0FFB">
        <w:rPr>
          <w:lang w:val="vi-VN"/>
        </w:rPr>
        <w:t xml:space="preserve">bao gồm các nội dung khái quát về </w:t>
      </w:r>
      <w:r w:rsidR="00E36D01" w:rsidRPr="004D0FFB">
        <w:rPr>
          <w:lang w:val="vi-VN"/>
        </w:rPr>
        <w:t xml:space="preserve">giới thiệu chung, lịch sử ra đời, các phiên bản, phân loại, các thành phần chính, nguyên lý hoạt động, các đặc điểm nổi bật và hạn chể của </w:t>
      </w:r>
      <w:r w:rsidR="007C7C50">
        <w:rPr>
          <w:lang w:val="vi-VN"/>
        </w:rPr>
        <w:t>Blockchain.</w:t>
      </w:r>
    </w:p>
    <w:p w14:paraId="67BDF443" w14:textId="7013AFE5" w:rsidR="00B9705E" w:rsidRPr="007C7C50" w:rsidRDefault="00B9705E" w:rsidP="00B55073">
      <w:pPr>
        <w:pStyle w:val="CTDT-Text"/>
        <w:rPr>
          <w:lang w:val="vi-VN"/>
        </w:rPr>
      </w:pPr>
      <w:r w:rsidRPr="007C7C50">
        <w:rPr>
          <w:lang w:val="vi-VN"/>
        </w:rPr>
        <w:t xml:space="preserve">- </w:t>
      </w:r>
      <w:r w:rsidR="007C7C50">
        <w:rPr>
          <w:lang w:val="vi-VN"/>
        </w:rPr>
        <w:t>Chương 2:</w:t>
      </w:r>
      <w:r w:rsidR="007C7C50" w:rsidRPr="007C7C50">
        <w:rPr>
          <w:lang w:val="vi-VN"/>
        </w:rPr>
        <w:t xml:space="preserve"> </w:t>
      </w:r>
      <w:r w:rsidR="007C7C50">
        <w:rPr>
          <w:lang w:val="vi-VN"/>
        </w:rPr>
        <w:t>Tìm hiểu về Bitcoin và ứn</w:t>
      </w:r>
      <w:r w:rsidR="00E36D01" w:rsidRPr="007C7C50">
        <w:rPr>
          <w:lang w:val="vi-VN"/>
        </w:rPr>
        <w:t xml:space="preserve">g dụng của Blockchain trong đời </w:t>
      </w:r>
      <w:r w:rsidR="007C7C50">
        <w:rPr>
          <w:lang w:val="vi-VN"/>
        </w:rPr>
        <w:t>sống.</w:t>
      </w:r>
    </w:p>
    <w:p w14:paraId="5692059A" w14:textId="0D5C4F4F" w:rsidR="006E1517" w:rsidRPr="007C7C50" w:rsidRDefault="007C7C50" w:rsidP="007C7C50">
      <w:pPr>
        <w:pStyle w:val="CTDT-Text"/>
        <w:rPr>
          <w:lang w:val="vi-VN"/>
        </w:rPr>
      </w:pPr>
      <w:r w:rsidRPr="007C7C50">
        <w:rPr>
          <w:lang w:val="vi-VN"/>
        </w:rPr>
        <w:t xml:space="preserve">- </w:t>
      </w:r>
      <w:r>
        <w:rPr>
          <w:lang w:val="vi-VN"/>
        </w:rPr>
        <w:t>Chương 3: Khảo sát các nền tảng và cài đặt thử nghiệm nền tảng Hyperledger Fabric.</w:t>
      </w:r>
    </w:p>
    <w:p w14:paraId="3C11C8EB" w14:textId="1155A4D5" w:rsidR="00E36D01" w:rsidRPr="007C7C50" w:rsidRDefault="00E36D01" w:rsidP="00B55073">
      <w:pPr>
        <w:pStyle w:val="CTDT-Text"/>
        <w:rPr>
          <w:lang w:val="vi-VN"/>
        </w:rPr>
      </w:pPr>
    </w:p>
    <w:p w14:paraId="1DA14178" w14:textId="4E595403" w:rsidR="00E36D01" w:rsidRPr="007C7C50" w:rsidRDefault="00E36D01" w:rsidP="00B55073">
      <w:pPr>
        <w:pStyle w:val="CTDT-Text"/>
        <w:rPr>
          <w:lang w:val="vi-VN"/>
        </w:rPr>
      </w:pPr>
    </w:p>
    <w:p w14:paraId="53F8D280" w14:textId="0BB0696C" w:rsidR="00E36D01" w:rsidRPr="007C7C50" w:rsidRDefault="00E36D01" w:rsidP="00B55073">
      <w:pPr>
        <w:pStyle w:val="CTDT-Text"/>
        <w:rPr>
          <w:lang w:val="vi-VN"/>
        </w:rPr>
      </w:pPr>
    </w:p>
    <w:p w14:paraId="09C8FD73" w14:textId="7EAFD481" w:rsidR="00E36D01" w:rsidRPr="007C7C50" w:rsidRDefault="00E36D01" w:rsidP="00B55073">
      <w:pPr>
        <w:pStyle w:val="CTDT-Text"/>
        <w:rPr>
          <w:lang w:val="vi-VN"/>
        </w:rPr>
      </w:pPr>
    </w:p>
    <w:p w14:paraId="3A784DC1" w14:textId="344BA660" w:rsidR="00E36D01" w:rsidRPr="007C7C50" w:rsidRDefault="00E36D01" w:rsidP="00B55073">
      <w:pPr>
        <w:pStyle w:val="CTDT-Text"/>
        <w:rPr>
          <w:lang w:val="vi-VN"/>
        </w:rPr>
      </w:pPr>
    </w:p>
    <w:p w14:paraId="553A92BB" w14:textId="77777777" w:rsidR="00E36D01" w:rsidRPr="007C7C50" w:rsidRDefault="00E36D01" w:rsidP="00B55073">
      <w:pPr>
        <w:pStyle w:val="CTDT-Text"/>
        <w:rPr>
          <w:lang w:val="vi-VN"/>
        </w:rPr>
      </w:pPr>
    </w:p>
    <w:p w14:paraId="2FA9DF86" w14:textId="77777777" w:rsidR="007C7C50" w:rsidRPr="00D43F6C" w:rsidRDefault="007C7C50">
      <w:pPr>
        <w:rPr>
          <w:rFonts w:eastAsiaTheme="majorEastAsia" w:cs="Times New Roman"/>
          <w:b/>
          <w:szCs w:val="26"/>
          <w:lang w:val="vi-VN"/>
        </w:rPr>
      </w:pPr>
      <w:r w:rsidRPr="00D43F6C">
        <w:rPr>
          <w:rFonts w:cs="Times New Roman"/>
          <w:b/>
          <w:szCs w:val="26"/>
          <w:lang w:val="vi-VN"/>
        </w:rPr>
        <w:br w:type="page"/>
      </w:r>
    </w:p>
    <w:p w14:paraId="2D9CD240" w14:textId="6CDF0651" w:rsidR="00AF60EA" w:rsidRPr="00A03FAF" w:rsidRDefault="00A03FAF" w:rsidP="00A03FAF">
      <w:pPr>
        <w:pStyle w:val="Heading1"/>
      </w:pPr>
      <w:bookmarkStart w:id="15" w:name="_Toc182993881"/>
      <w:bookmarkStart w:id="16" w:name="_Toc183024218"/>
      <w:r>
        <w:rPr>
          <w:lang w:val="vi-VN"/>
        </w:rPr>
        <w:lastRenderedPageBreak/>
        <w:t>CHƯƠNG</w:t>
      </w:r>
      <w:r w:rsidR="000E4308" w:rsidRPr="00A03FAF">
        <w:t xml:space="preserve"> </w:t>
      </w:r>
      <w:r w:rsidRPr="00A03FAF">
        <w:t>1</w:t>
      </w:r>
      <w:r w:rsidR="00AF60EA" w:rsidRPr="00A03FAF">
        <w:t>. TỔNG QUAN VỀ BLO</w:t>
      </w:r>
      <w:r w:rsidR="003D7732" w:rsidRPr="00A03FAF">
        <w:t>C</w:t>
      </w:r>
      <w:r w:rsidR="00AF60EA" w:rsidRPr="00A03FAF">
        <w:t>KCHAIN</w:t>
      </w:r>
      <w:bookmarkEnd w:id="15"/>
      <w:bookmarkEnd w:id="16"/>
    </w:p>
    <w:p w14:paraId="743AA728" w14:textId="1B4067AD" w:rsidR="00AF60EA" w:rsidRPr="00A03FAF" w:rsidRDefault="00A03FAF" w:rsidP="00FD0FFC">
      <w:pPr>
        <w:pStyle w:val="Heading2"/>
        <w:numPr>
          <w:ilvl w:val="1"/>
          <w:numId w:val="52"/>
        </w:numPr>
      </w:pPr>
      <w:bookmarkStart w:id="17" w:name="_Toc182993882"/>
      <w:bookmarkStart w:id="18" w:name="_Toc183024219"/>
      <w:r w:rsidRPr="00A03FAF">
        <w:t>Giới thiệu chung</w:t>
      </w:r>
      <w:ins w:id="19" w:author="Đỗ Anh Đức" w:date="2024-11-19T19:03:00Z">
        <w:r w:rsidRPr="00A03FAF">
          <w:t xml:space="preserve"> về Blockchain</w:t>
        </w:r>
      </w:ins>
      <w:bookmarkEnd w:id="17"/>
      <w:bookmarkEnd w:id="18"/>
      <w:del w:id="20" w:author="Đỗ Anh Đức" w:date="2024-11-19T19:03:00Z">
        <w:r w:rsidR="00AF60EA" w:rsidRPr="00A03FAF" w:rsidDel="007956CF">
          <w:delText>:</w:delText>
        </w:r>
      </w:del>
    </w:p>
    <w:p w14:paraId="576B3DCF" w14:textId="0BFA8D01" w:rsidR="007956CF" w:rsidRPr="007956CF" w:rsidRDefault="007956CF" w:rsidP="00FD0FFC">
      <w:pPr>
        <w:pStyle w:val="Heading3"/>
        <w:numPr>
          <w:ilvl w:val="2"/>
          <w:numId w:val="52"/>
        </w:numPr>
        <w:rPr>
          <w:lang w:val="en-US"/>
        </w:rPr>
      </w:pPr>
      <w:bookmarkStart w:id="21" w:name="_Toc182993883"/>
      <w:bookmarkStart w:id="22" w:name="_Toc183024220"/>
      <w:r w:rsidRPr="007956CF">
        <w:rPr>
          <w:lang w:val="en-US"/>
        </w:rPr>
        <w:t xml:space="preserve">Giới thiệu về </w:t>
      </w:r>
      <w:r w:rsidR="00D43F6C">
        <w:rPr>
          <w:lang w:val="vi-VN"/>
        </w:rPr>
        <w:t>Blockchain</w:t>
      </w:r>
      <w:bookmarkEnd w:id="21"/>
      <w:bookmarkEnd w:id="22"/>
    </w:p>
    <w:p w14:paraId="092B956F" w14:textId="263EEF33" w:rsidR="00AF60EA" w:rsidRPr="007956CF" w:rsidRDefault="00AF60EA" w:rsidP="007956CF">
      <w:pPr>
        <w:ind w:firstLine="360"/>
        <w:rPr>
          <w:lang w:val="en-US"/>
        </w:rPr>
      </w:pPr>
      <w:r>
        <w:t xml:space="preserve">Blockchain là cuốn sổ cái kỹ thuật số chống giả mạo được triển khai theo mô hình phân tán (tức là không có kho lưu trữ trung tâm) và thường không cần một đơn vị đáng tin cậy chứng thực (như ngân hàng, công ty, chính phủ). Ở mức độ cơ bản, nó cho phép một cộng đồng người dùng ghi các giao dịch vào cuốn sổ cái chia sẻ, mà trong đó, với sự điều hành bình thường của mạng Blockchain thì không giao dịch nào có thể bị thay đổi sau khi xuất bản. Vào năm 2008, ý tưởng Blockchain được kết hợp với một vài công nghệ và khái niệm điện toán khác để tạo ra đồng tiền mã hóa hiện đại: tiền điện tử được bảo vệ bởi các cơ chế mật mã học thay vì nhờ vào bên chứng thực hoặc kho lưu trữ trung tâm. </w:t>
      </w:r>
    </w:p>
    <w:p w14:paraId="18DF6697" w14:textId="2CC2F5FD" w:rsidR="00795139" w:rsidRDefault="002D09E0" w:rsidP="00D43F6C">
      <w:pPr>
        <w:tabs>
          <w:tab w:val="left" w:pos="284"/>
          <w:tab w:val="left" w:pos="567"/>
        </w:tabs>
        <w:spacing w:before="144" w:after="144"/>
        <w:jc w:val="center"/>
      </w:pPr>
      <w:r>
        <w:rPr>
          <w:noProof/>
          <w:lang w:val="en-US" w:eastAsia="ja-JP"/>
        </w:rPr>
        <w:drawing>
          <wp:inline distT="0" distB="0" distL="0" distR="0" wp14:anchorId="722AA574" wp14:editId="4A30203C">
            <wp:extent cx="5223933" cy="2924768"/>
            <wp:effectExtent l="0" t="0" r="0" b="9525"/>
            <wp:docPr id="1087360520" name="Picture 108736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0520" name="Picture 1087360520"/>
                    <pic:cNvPicPr/>
                  </pic:nvPicPr>
                  <pic:blipFill>
                    <a:blip r:embed="rId12">
                      <a:extLst>
                        <a:ext uri="{28A0092B-C50C-407E-A947-70E740481C1C}">
                          <a14:useLocalDpi xmlns:a14="http://schemas.microsoft.com/office/drawing/2010/main" val="0"/>
                        </a:ext>
                      </a:extLst>
                    </a:blip>
                    <a:stretch>
                      <a:fillRect/>
                    </a:stretch>
                  </pic:blipFill>
                  <pic:spPr>
                    <a:xfrm>
                      <a:off x="0" y="0"/>
                      <a:ext cx="5245942" cy="2937090"/>
                    </a:xfrm>
                    <a:prstGeom prst="rect">
                      <a:avLst/>
                    </a:prstGeom>
                  </pic:spPr>
                </pic:pic>
              </a:graphicData>
            </a:graphic>
          </wp:inline>
        </w:drawing>
      </w:r>
    </w:p>
    <w:p w14:paraId="4E63C439" w14:textId="216796DF" w:rsidR="002D09E0" w:rsidRPr="002D09E0" w:rsidRDefault="002D09E0" w:rsidP="00D719D6">
      <w:pPr>
        <w:pStyle w:val="habc"/>
      </w:pPr>
      <w:bookmarkStart w:id="23" w:name="_Toc183027720"/>
      <w:r w:rsidRPr="002D09E0">
        <w:t xml:space="preserve">Hình 1.1. Giới </w:t>
      </w:r>
      <w:r w:rsidR="00D43F6C">
        <w:rPr>
          <w:lang w:val="vi-VN"/>
        </w:rPr>
        <w:t>thiệ</w:t>
      </w:r>
      <w:r w:rsidRPr="002D09E0">
        <w:t>u về Blockchain</w:t>
      </w:r>
      <w:bookmarkEnd w:id="23"/>
    </w:p>
    <w:p w14:paraId="68106604" w14:textId="77777777" w:rsidR="00AF60EA" w:rsidRDefault="00AF60EA" w:rsidP="00AF60EA">
      <w:pPr>
        <w:tabs>
          <w:tab w:val="left" w:pos="284"/>
          <w:tab w:val="left" w:pos="567"/>
        </w:tabs>
        <w:spacing w:before="144" w:after="144"/>
      </w:pPr>
      <w:r>
        <w:tab/>
        <w:t xml:space="preserve">Công nghệ này được biết đến rộng rãi vào năm 2009 với sự ra đời của mạng Bitcoin – một trong những đồng tiền mã hóa hiện đại đầu tiên. Ở hệ thống Bitcoin và các hệ thống tương tự, việc chuyển thông tin kỹ thuật số với đại diện là tiền điện tử diễn ra trong một hệ thống phân tán. Người dùng Bitcoin có thể ký chữ ký số và chuyển tài sản của mình sang người khác và Bitcoin ghi lại các giao dịch này công khai, cho phép những người tham gia mạng xác minh độc lập tính hợp lệ của giao dịch. Công nghệ Blockchain do đó được xem là giải pháp chung cho các đồng tiền mã hóa sau này. </w:t>
      </w:r>
    </w:p>
    <w:p w14:paraId="5826851D" w14:textId="77777777" w:rsidR="00AF60EA" w:rsidRDefault="00AF60EA" w:rsidP="00AF60EA">
      <w:pPr>
        <w:tabs>
          <w:tab w:val="left" w:pos="284"/>
          <w:tab w:val="left" w:pos="567"/>
        </w:tabs>
        <w:spacing w:before="144" w:after="144"/>
      </w:pPr>
      <w:r>
        <w:tab/>
        <w:t>Blockchain có thể được định nghĩa như sau: “Blockchain là cuốn sổ cái kỹ thuật số của các giao dịch được ký bằng mật mã. Mỗi khối được liên kết mã hóa với khối trước nó sau khi được xác thực thì trải qua một quyết định đồng thuận. Khi một khối mới thêm vào, khối cũ hơn trở nên khó bị chỉnh sửa. Cuốn sổ cái sau đó được sao chép đến toàn bộ mạng và bất kỳ xung đột nào được giải quyết tự động thông qua các quy tắc được thiết lập.</w:t>
      </w:r>
      <w:r w:rsidRPr="006B6E5E">
        <w:t>”</w:t>
      </w:r>
    </w:p>
    <w:p w14:paraId="58CD8552" w14:textId="62C31E36" w:rsidR="00AF60EA" w:rsidRPr="00A03FAF" w:rsidRDefault="00AF60EA" w:rsidP="00FD0FFC">
      <w:pPr>
        <w:pStyle w:val="Heading3"/>
        <w:numPr>
          <w:ilvl w:val="2"/>
          <w:numId w:val="52"/>
        </w:numPr>
      </w:pPr>
      <w:bookmarkStart w:id="24" w:name="_Toc182993884"/>
      <w:bookmarkStart w:id="25" w:name="_Toc183024221"/>
      <w:r w:rsidRPr="00A03FAF">
        <w:lastRenderedPageBreak/>
        <w:t>Lịch sử ra đời</w:t>
      </w:r>
      <w:bookmarkEnd w:id="24"/>
      <w:bookmarkEnd w:id="25"/>
    </w:p>
    <w:p w14:paraId="5F80882F" w14:textId="77777777" w:rsidR="00AF60EA" w:rsidRDefault="00AF60EA" w:rsidP="00AF60EA">
      <w:pPr>
        <w:tabs>
          <w:tab w:val="left" w:pos="284"/>
          <w:tab w:val="left" w:pos="567"/>
        </w:tabs>
        <w:spacing w:before="144" w:after="144"/>
      </w:pPr>
      <w:r>
        <w:tab/>
        <w:t xml:space="preserve">Ý tưởng chính đứng sau công nghệ Blockchain này nổi lên vào cuối những năm 1980, đầu năm 1990. Vào năm 1989, Leslie Lamport đã phát triển giao thức Paxos. Năm 1990, ông có bài báo </w:t>
      </w:r>
      <w:r w:rsidRPr="00EF794F">
        <w:rPr>
          <w:i/>
        </w:rPr>
        <w:t>The Part-Time Parliament</w:t>
      </w:r>
      <w:r>
        <w:t xml:space="preserve"> được gửi đến ACM Transaction on Computer Systems; bài báo được phát hành lầ</w:t>
      </w:r>
      <w:r w:rsidRPr="00EF794F">
        <w:t>n cu</w:t>
      </w:r>
      <w:r>
        <w:t>ối vào năm 1998. Bài báo miêu tả một mô hình đồng thuận giúp đạt được thỏa thuận trên một kết quả của mạng lưới máy tính – nơi mà các máy tính hoặc bản thân mạng có thể không ổn định. Năm 1991, một chuỗi thông tin được ký đã được dùng như một cuốn sổ cái điện tử cho các tài liệu có chữ ký kỹ thuật số theo cách mà không dễ dàng để tài liệu được ký nào bị thay đổi. Các khái niệm này được kết hợp và áp dụng vào tiền điện tử năm 2008 và được miêu tả trong bài báo</w:t>
      </w:r>
      <w:r w:rsidRPr="00EF794F">
        <w:t>,</w:t>
      </w:r>
      <w:r>
        <w:t xml:space="preserve"> </w:t>
      </w:r>
      <w:r w:rsidRPr="00EF794F">
        <w:rPr>
          <w:i/>
        </w:rPr>
        <w:t>Bitcoin: A Peer to Peer Electronic Cash System</w:t>
      </w:r>
      <w:r w:rsidRPr="00EF794F">
        <w:t xml:space="preserve">, </w:t>
      </w:r>
      <w:r>
        <w:t xml:space="preserve"> được xuất bản giả bởi Satoshi Nakamoto, và sau đó năm 2009 với sự ra đời của tiền điện tử Bitcoin. </w:t>
      </w:r>
    </w:p>
    <w:p w14:paraId="60F55468" w14:textId="77777777" w:rsidR="00AF60EA" w:rsidRDefault="00AF60EA" w:rsidP="00AF60EA">
      <w:pPr>
        <w:tabs>
          <w:tab w:val="left" w:pos="284"/>
          <w:tab w:val="left" w:pos="567"/>
        </w:tabs>
        <w:spacing w:before="144" w:after="144"/>
      </w:pPr>
      <w:r>
        <w:tab/>
        <w:t>Việc sử dụng Blockchain cho phép Bitcoin được triển khai theo kiểu phân tán, như vậy không có người dùng đơn lẻ điều khiển được tiền điện tử và không có khuyết điểm tồn tại đơn lẻ. Lợi ích chính là cho phép các giao dịch trực triếp giữa những người dùng mà không cần bên thứ ba đáng tin cậy. Nó cũng cho phép phát hành tiền mới theo cách được định nghĩa đến những người quản lý việc xuất bản các khối mới và duy trì bản sao của sổ cái, những người</w:t>
      </w:r>
      <w:r w:rsidRPr="00EF794F">
        <w:t xml:space="preserve"> </w:t>
      </w:r>
      <w:r>
        <w:t xml:space="preserve">đó được gọi là </w:t>
      </w:r>
      <w:r w:rsidRPr="00EF794F">
        <w:rPr>
          <w:i/>
        </w:rPr>
        <w:t>miners</w:t>
      </w:r>
      <w:r>
        <w:t xml:space="preserve"> ở Bitcoin. Bằng cách sử dụng cơ chế đồng thuận để duy trì và một cơ chế tự kiểm soát được tạo ra để đảm bảo rằng chỉ có các giao dịch và các khối hợp lệ mới được thêm vào Blockchain.</w:t>
      </w:r>
    </w:p>
    <w:p w14:paraId="3EB3F1BF" w14:textId="25B29151" w:rsidR="00AF60EA" w:rsidRPr="00A03FAF" w:rsidRDefault="00A03FAF" w:rsidP="00FD0FFC">
      <w:pPr>
        <w:pStyle w:val="Heading3"/>
        <w:numPr>
          <w:ilvl w:val="2"/>
          <w:numId w:val="52"/>
        </w:numPr>
        <w:rPr>
          <w:rStyle w:val="eop"/>
        </w:rPr>
      </w:pPr>
      <w:bookmarkStart w:id="26" w:name="_Toc179508091"/>
      <w:bookmarkStart w:id="27" w:name="_Toc182993885"/>
      <w:bookmarkStart w:id="28" w:name="_Toc183024222"/>
      <w:r w:rsidRPr="00A03FAF">
        <w:rPr>
          <w:rStyle w:val="eop"/>
        </w:rPr>
        <w:t>Các phiên bản</w:t>
      </w:r>
      <w:bookmarkEnd w:id="26"/>
      <w:bookmarkEnd w:id="27"/>
      <w:bookmarkEnd w:id="28"/>
    </w:p>
    <w:p w14:paraId="184E0FAB" w14:textId="77777777" w:rsidR="00AF60EA" w:rsidRPr="006E1D59" w:rsidRDefault="00AF60EA" w:rsidP="002D09E0">
      <w:pPr>
        <w:tabs>
          <w:tab w:val="left" w:pos="284"/>
          <w:tab w:val="left" w:pos="567"/>
          <w:tab w:val="left" w:pos="851"/>
          <w:tab w:val="left" w:leader="dot" w:pos="1134"/>
          <w:tab w:val="left" w:pos="1418"/>
        </w:tabs>
        <w:spacing w:before="12" w:after="12"/>
        <w:ind w:left="1170" w:firstLine="180"/>
        <w:rPr>
          <w:rStyle w:val="eop"/>
          <w:rFonts w:cs="Times New Roman"/>
          <w:b/>
          <w:szCs w:val="26"/>
          <w:shd w:val="clear" w:color="auto" w:fill="FFFFFF"/>
          <w:lang w:val="en-US"/>
        </w:rPr>
      </w:pPr>
      <w:r w:rsidRPr="006E1D59">
        <w:rPr>
          <w:rFonts w:cs="Times New Roman"/>
          <w:b/>
          <w:noProof/>
          <w:szCs w:val="26"/>
          <w:shd w:val="clear" w:color="auto" w:fill="FFFFFF"/>
          <w:lang w:val="en-US" w:eastAsia="ja-JP"/>
        </w:rPr>
        <w:drawing>
          <wp:inline distT="0" distB="0" distL="0" distR="0" wp14:anchorId="4B5C954B" wp14:editId="418C5F9B">
            <wp:extent cx="4320540" cy="244089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phien-ban-cua-cong-nghe-blockchain.webp"/>
                    <pic:cNvPicPr/>
                  </pic:nvPicPr>
                  <pic:blipFill>
                    <a:blip r:embed="rId13">
                      <a:extLst>
                        <a:ext uri="{28A0092B-C50C-407E-A947-70E740481C1C}">
                          <a14:useLocalDpi xmlns:a14="http://schemas.microsoft.com/office/drawing/2010/main" val="0"/>
                        </a:ext>
                      </a:extLst>
                    </a:blip>
                    <a:stretch>
                      <a:fillRect/>
                    </a:stretch>
                  </pic:blipFill>
                  <pic:spPr>
                    <a:xfrm>
                      <a:off x="0" y="0"/>
                      <a:ext cx="4420539" cy="2497388"/>
                    </a:xfrm>
                    <a:prstGeom prst="rect">
                      <a:avLst/>
                    </a:prstGeom>
                  </pic:spPr>
                </pic:pic>
              </a:graphicData>
            </a:graphic>
          </wp:inline>
        </w:drawing>
      </w:r>
    </w:p>
    <w:p w14:paraId="05BBE073" w14:textId="0BC7C8C6" w:rsidR="00AF60EA" w:rsidRDefault="00AF60EA" w:rsidP="00D719D6">
      <w:pPr>
        <w:pStyle w:val="habc"/>
        <w:rPr>
          <w:rStyle w:val="eop"/>
          <w:rFonts w:cs="Times New Roman"/>
          <w:i w:val="0"/>
          <w:szCs w:val="26"/>
          <w:shd w:val="clear" w:color="auto" w:fill="FFFFFF"/>
          <w:lang w:val="en-US"/>
        </w:rPr>
      </w:pPr>
      <w:bookmarkStart w:id="29" w:name="_Toc183027721"/>
      <w:r w:rsidRPr="006E1D59">
        <w:rPr>
          <w:rStyle w:val="eop"/>
          <w:rFonts w:cs="Times New Roman"/>
          <w:szCs w:val="26"/>
          <w:shd w:val="clear" w:color="auto" w:fill="FFFFFF"/>
          <w:lang w:val="en-US"/>
        </w:rPr>
        <w:t>Hình 1.</w:t>
      </w:r>
      <w:r w:rsidR="002D09E0">
        <w:rPr>
          <w:rStyle w:val="eop"/>
          <w:rFonts w:cs="Times New Roman"/>
          <w:szCs w:val="26"/>
          <w:shd w:val="clear" w:color="auto" w:fill="FFFFFF"/>
          <w:lang w:val="en-US"/>
        </w:rPr>
        <w:t>2</w:t>
      </w:r>
      <w:r w:rsidRPr="006E1D59">
        <w:rPr>
          <w:rStyle w:val="eop"/>
          <w:rFonts w:cs="Times New Roman"/>
          <w:szCs w:val="26"/>
          <w:shd w:val="clear" w:color="auto" w:fill="FFFFFF"/>
          <w:lang w:val="en-US"/>
        </w:rPr>
        <w:t>. Các phiên bản của Blockchain</w:t>
      </w:r>
      <w:bookmarkEnd w:id="29"/>
    </w:p>
    <w:p w14:paraId="5898EC41" w14:textId="77777777" w:rsidR="006E1D59" w:rsidRPr="006E1D59" w:rsidRDefault="006E1D59" w:rsidP="006E1D59">
      <w:pPr>
        <w:tabs>
          <w:tab w:val="left" w:pos="284"/>
          <w:tab w:val="left" w:pos="567"/>
          <w:tab w:val="left" w:pos="851"/>
          <w:tab w:val="left" w:leader="dot" w:pos="1134"/>
          <w:tab w:val="left" w:pos="1418"/>
        </w:tabs>
        <w:spacing w:before="12" w:after="12"/>
        <w:rPr>
          <w:rStyle w:val="eop"/>
          <w:rFonts w:cs="Times New Roman"/>
          <w:i/>
          <w:szCs w:val="26"/>
          <w:shd w:val="clear" w:color="auto" w:fill="FFFFFF"/>
          <w:lang w:val="en-US"/>
        </w:rPr>
      </w:pPr>
    </w:p>
    <w:p w14:paraId="139E60A4" w14:textId="39DEDA6B" w:rsidR="00AF60EA" w:rsidRPr="00A03FAF" w:rsidRDefault="00AF60EA" w:rsidP="00FD0FFC">
      <w:pPr>
        <w:pStyle w:val="ListParagraph"/>
        <w:numPr>
          <w:ilvl w:val="0"/>
          <w:numId w:val="53"/>
        </w:numPr>
        <w:rPr>
          <w:b/>
          <w:bCs/>
        </w:rPr>
      </w:pPr>
      <w:bookmarkStart w:id="30" w:name="_Toc179508092"/>
      <w:r w:rsidRPr="00A03FAF">
        <w:rPr>
          <w:b/>
          <w:bCs/>
        </w:rPr>
        <w:t>Blockchain 1.0: Tiền mã hoá (Cryptocurrency)</w:t>
      </w:r>
      <w:bookmarkEnd w:id="30"/>
    </w:p>
    <w:p w14:paraId="3DEE2448" w14:textId="195CAF10" w:rsidR="00AF60EA" w:rsidRPr="006E1D59" w:rsidRDefault="00AF60EA" w:rsidP="00AF60EA">
      <w:pPr>
        <w:tabs>
          <w:tab w:val="left" w:pos="284"/>
          <w:tab w:val="left" w:pos="567"/>
          <w:tab w:val="left" w:pos="851"/>
          <w:tab w:val="left" w:leader="dot" w:pos="1134"/>
          <w:tab w:val="left" w:pos="1418"/>
        </w:tabs>
        <w:spacing w:before="12" w:after="12"/>
        <w:rPr>
          <w:rStyle w:val="eop"/>
          <w:rFonts w:cs="Times New Roman"/>
          <w:szCs w:val="26"/>
          <w:shd w:val="clear" w:color="auto" w:fill="FFFFFF"/>
        </w:rPr>
      </w:pPr>
      <w:r w:rsidRPr="006E1D59">
        <w:rPr>
          <w:rFonts w:cs="Times New Roman"/>
          <w:szCs w:val="26"/>
          <w:shd w:val="clear" w:color="auto" w:fill="FFFFFF"/>
        </w:rPr>
        <w:tab/>
        <w:t xml:space="preserve">Mục tiêu của công nghệ này là cung cấp cách thức giao dịch, thanh toán qua không gian mạng trực tiếp và an toàn. Việc triển khai công nghệ sổ cái phân tán (Distributed Ledger Technology - DLT) đã dẫn đến ứng dụng đầu tiên là </w:t>
      </w:r>
      <w:r w:rsidRPr="006E1D59">
        <w:rPr>
          <w:rFonts w:cs="Times New Roman"/>
          <w:i/>
          <w:szCs w:val="26"/>
          <w:shd w:val="clear" w:color="auto" w:fill="FFFFFF"/>
        </w:rPr>
        <w:t>Cryptocurrency</w:t>
      </w:r>
      <w:r w:rsidRPr="006E1D59">
        <w:rPr>
          <w:rFonts w:cs="Times New Roman"/>
          <w:szCs w:val="26"/>
          <w:shd w:val="clear" w:color="auto" w:fill="FFFFFF"/>
        </w:rPr>
        <w:t xml:space="preserve"> (tiền mã hóa). Bitcoin chính là ví dụ nổi bật nhất của nền tảng này.</w:t>
      </w:r>
      <w:r w:rsidRPr="006E1D59">
        <w:rPr>
          <w:rStyle w:val="eop"/>
          <w:rFonts w:cs="Times New Roman"/>
          <w:szCs w:val="26"/>
          <w:shd w:val="clear" w:color="auto" w:fill="FFFFFF"/>
        </w:rPr>
        <w:tab/>
      </w:r>
    </w:p>
    <w:p w14:paraId="73F2BA8A" w14:textId="4E1390CD" w:rsidR="00AF60EA" w:rsidRPr="00A03FAF" w:rsidRDefault="00AF60EA" w:rsidP="00FD0FFC">
      <w:pPr>
        <w:pStyle w:val="ListParagraph"/>
        <w:numPr>
          <w:ilvl w:val="0"/>
          <w:numId w:val="53"/>
        </w:numPr>
        <w:rPr>
          <w:b/>
          <w:bCs/>
        </w:rPr>
      </w:pPr>
      <w:bookmarkStart w:id="31" w:name="_Toc179508093"/>
      <w:r w:rsidRPr="00A03FAF">
        <w:rPr>
          <w:b/>
          <w:bCs/>
        </w:rPr>
        <w:lastRenderedPageBreak/>
        <w:t>Blockchain 2.0: Hợp đồng thông minh (Smart Contract)</w:t>
      </w:r>
      <w:bookmarkEnd w:id="31"/>
    </w:p>
    <w:p w14:paraId="41EB3EE9" w14:textId="73302732" w:rsidR="00AF60EA" w:rsidRDefault="00AF60EA" w:rsidP="00AF60EA">
      <w:pPr>
        <w:tabs>
          <w:tab w:val="left" w:pos="284"/>
          <w:tab w:val="left" w:pos="567"/>
          <w:tab w:val="left" w:pos="851"/>
          <w:tab w:val="left" w:leader="dot" w:pos="1134"/>
          <w:tab w:val="left" w:pos="1418"/>
        </w:tabs>
        <w:spacing w:before="12" w:after="12"/>
        <w:rPr>
          <w:rStyle w:val="eop"/>
          <w:rFonts w:cs="Times New Roman"/>
          <w:szCs w:val="26"/>
        </w:rPr>
      </w:pPr>
      <w:r w:rsidRPr="006E1D59">
        <w:rPr>
          <w:rStyle w:val="normaltextrun"/>
          <w:rFonts w:cs="Times New Roman"/>
          <w:szCs w:val="26"/>
        </w:rPr>
        <w:tab/>
        <w:t xml:space="preserve">Hợp đồng thông minh được phát triển dựa trên nền tảng Blockchain 2.0. Đây là các chương trình máy tính miễn phí thực thi tự động và kiểm tra các điều kiện được xác định trước đó như hỗ trợ, xác minh.  Ví dụ điển hình cho nền tảng này là </w:t>
      </w:r>
      <w:r w:rsidRPr="006E1D59">
        <w:rPr>
          <w:rStyle w:val="normaltextrun"/>
          <w:rFonts w:cs="Times New Roman"/>
          <w:i/>
          <w:szCs w:val="26"/>
        </w:rPr>
        <w:t xml:space="preserve">Ethereum </w:t>
      </w:r>
      <w:r w:rsidRPr="006E1D59">
        <w:rPr>
          <w:rStyle w:val="normaltextrun"/>
          <w:rFonts w:cs="Times New Roman"/>
          <w:szCs w:val="26"/>
        </w:rPr>
        <w:t>– một giao thức cho phép người dùng tạo ra những hợp đồng thông minh thay thế những phiên bản truyền thống.</w:t>
      </w:r>
      <w:r w:rsidRPr="006E1D59">
        <w:rPr>
          <w:rStyle w:val="eop"/>
          <w:rFonts w:cs="Times New Roman"/>
          <w:szCs w:val="26"/>
        </w:rPr>
        <w:t> </w:t>
      </w:r>
    </w:p>
    <w:p w14:paraId="56FD8D9C" w14:textId="77777777" w:rsidR="002D09E0" w:rsidRDefault="002D09E0" w:rsidP="00AF60EA">
      <w:pPr>
        <w:tabs>
          <w:tab w:val="left" w:pos="284"/>
          <w:tab w:val="left" w:pos="567"/>
          <w:tab w:val="left" w:pos="851"/>
          <w:tab w:val="left" w:leader="dot" w:pos="1134"/>
          <w:tab w:val="left" w:pos="1418"/>
        </w:tabs>
        <w:spacing w:before="12" w:after="12"/>
        <w:rPr>
          <w:rStyle w:val="eop"/>
          <w:rFonts w:cs="Times New Roman"/>
          <w:szCs w:val="26"/>
        </w:rPr>
      </w:pPr>
    </w:p>
    <w:p w14:paraId="5E78E3FD" w14:textId="1FEACEB7" w:rsidR="002D09E0" w:rsidRDefault="002D09E0" w:rsidP="002D09E0">
      <w:pPr>
        <w:tabs>
          <w:tab w:val="left" w:pos="284"/>
          <w:tab w:val="left" w:pos="567"/>
          <w:tab w:val="left" w:pos="851"/>
          <w:tab w:val="left" w:leader="dot" w:pos="1134"/>
          <w:tab w:val="left" w:pos="1418"/>
        </w:tabs>
        <w:spacing w:before="12" w:after="12"/>
        <w:jc w:val="center"/>
        <w:rPr>
          <w:rStyle w:val="eop"/>
          <w:rFonts w:cs="Times New Roman"/>
          <w:szCs w:val="26"/>
          <w:shd w:val="clear" w:color="auto" w:fill="FFFFFF"/>
        </w:rPr>
      </w:pPr>
      <w:r>
        <w:rPr>
          <w:rFonts w:cs="Times New Roman"/>
          <w:noProof/>
          <w:szCs w:val="26"/>
          <w:shd w:val="clear" w:color="auto" w:fill="FFFFFF"/>
          <w:lang w:val="en-US" w:eastAsia="ja-JP"/>
        </w:rPr>
        <w:drawing>
          <wp:inline distT="0" distB="0" distL="0" distR="0" wp14:anchorId="0B0BF366" wp14:editId="74CDEA39">
            <wp:extent cx="3395133" cy="2135455"/>
            <wp:effectExtent l="0" t="0" r="0" b="0"/>
            <wp:docPr id="1087360521" name="Picture 108736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0521" name="Picture 1087360521"/>
                    <pic:cNvPicPr/>
                  </pic:nvPicPr>
                  <pic:blipFill>
                    <a:blip r:embed="rId14">
                      <a:extLst>
                        <a:ext uri="{28A0092B-C50C-407E-A947-70E740481C1C}">
                          <a14:useLocalDpi xmlns:a14="http://schemas.microsoft.com/office/drawing/2010/main" val="0"/>
                        </a:ext>
                      </a:extLst>
                    </a:blip>
                    <a:stretch>
                      <a:fillRect/>
                    </a:stretch>
                  </pic:blipFill>
                  <pic:spPr>
                    <a:xfrm>
                      <a:off x="0" y="0"/>
                      <a:ext cx="3410052" cy="2144839"/>
                    </a:xfrm>
                    <a:prstGeom prst="rect">
                      <a:avLst/>
                    </a:prstGeom>
                  </pic:spPr>
                </pic:pic>
              </a:graphicData>
            </a:graphic>
          </wp:inline>
        </w:drawing>
      </w:r>
    </w:p>
    <w:p w14:paraId="6CB3CF92" w14:textId="23089AF9" w:rsidR="002D09E0" w:rsidRPr="0045472D" w:rsidRDefault="002D09E0" w:rsidP="00D719D6">
      <w:pPr>
        <w:pStyle w:val="habc"/>
        <w:rPr>
          <w:rStyle w:val="eop"/>
          <w:rFonts w:cs="Times New Roman"/>
          <w:szCs w:val="26"/>
          <w:shd w:val="clear" w:color="auto" w:fill="FFFFFF"/>
        </w:rPr>
      </w:pPr>
      <w:bookmarkStart w:id="32" w:name="_Toc183027722"/>
      <w:r w:rsidRPr="002D09E0">
        <w:rPr>
          <w:rStyle w:val="eop"/>
          <w:rFonts w:cs="Times New Roman"/>
          <w:szCs w:val="26"/>
          <w:shd w:val="clear" w:color="auto" w:fill="FFFFFF"/>
        </w:rPr>
        <w:t>Hình 1.3. Hợp đồng thông minh (Smart Contract).</w:t>
      </w:r>
      <w:bookmarkEnd w:id="32"/>
    </w:p>
    <w:p w14:paraId="78D9575E" w14:textId="6FDAD97A" w:rsidR="00AF60EA" w:rsidRPr="00A03FAF" w:rsidRDefault="00AF60EA" w:rsidP="00FD0FFC">
      <w:pPr>
        <w:pStyle w:val="ListParagraph"/>
        <w:numPr>
          <w:ilvl w:val="0"/>
          <w:numId w:val="53"/>
        </w:numPr>
        <w:rPr>
          <w:b/>
          <w:bCs/>
        </w:rPr>
      </w:pPr>
      <w:bookmarkStart w:id="33" w:name="_Toc179508094"/>
      <w:r w:rsidRPr="00A03FAF">
        <w:rPr>
          <w:b/>
          <w:bCs/>
        </w:rPr>
        <w:t>Blockchain 3.0: Ứng dụng phi tập trung (DApps)</w:t>
      </w:r>
      <w:bookmarkEnd w:id="33"/>
    </w:p>
    <w:p w14:paraId="54E75D10" w14:textId="5BF97BD5" w:rsidR="00A03FAF" w:rsidRPr="00A03FAF" w:rsidRDefault="00AF60EA" w:rsidP="00A03FAF">
      <w:pPr>
        <w:tabs>
          <w:tab w:val="left" w:pos="284"/>
          <w:tab w:val="left" w:pos="567"/>
          <w:tab w:val="left" w:pos="851"/>
          <w:tab w:val="left" w:leader="dot" w:pos="1134"/>
          <w:tab w:val="left" w:pos="1418"/>
        </w:tabs>
        <w:spacing w:before="12" w:after="12"/>
        <w:rPr>
          <w:rStyle w:val="Strong"/>
          <w:rFonts w:cs="Times New Roman"/>
          <w:b w:val="0"/>
          <w:bCs w:val="0"/>
          <w:szCs w:val="26"/>
          <w:shd w:val="clear" w:color="auto" w:fill="FFFFFF"/>
        </w:rPr>
      </w:pPr>
      <w:r w:rsidRPr="006E1D59">
        <w:rPr>
          <w:rFonts w:cs="Times New Roman"/>
          <w:szCs w:val="26"/>
          <w:shd w:val="clear" w:color="auto" w:fill="FFFFFF"/>
        </w:rPr>
        <w:tab/>
        <w:t>Phiên bản này mở rộng ứng dụng của Blockchain ra ngoài tài chính, bao gồm y tế, bầu cử, quản lý tài nguyên, logistics và nhiều lĩnh vực khác. Mục tiêu của Blockchain 3.0 là tận dụng tính minh bạch và phi tập trung của công nghệ chuỗi khối để cải thiện hiệu quả và an toàn trong công việc.</w:t>
      </w:r>
    </w:p>
    <w:p w14:paraId="6D61399E" w14:textId="4637CB48" w:rsidR="00A03FAF" w:rsidRPr="00A03FAF" w:rsidRDefault="00A03FAF" w:rsidP="00FD0FFC">
      <w:pPr>
        <w:pStyle w:val="ListParagraph"/>
        <w:numPr>
          <w:ilvl w:val="0"/>
          <w:numId w:val="53"/>
        </w:numPr>
        <w:tabs>
          <w:tab w:val="left" w:pos="284"/>
          <w:tab w:val="left" w:pos="567"/>
          <w:tab w:val="left" w:pos="851"/>
          <w:tab w:val="left" w:leader="dot" w:pos="1134"/>
          <w:tab w:val="left" w:pos="1418"/>
        </w:tabs>
        <w:spacing w:before="12" w:after="12"/>
        <w:rPr>
          <w:rStyle w:val="eop"/>
          <w:rFonts w:cs="Times New Roman"/>
          <w:b/>
          <w:szCs w:val="26"/>
          <w:shd w:val="clear" w:color="auto" w:fill="FFFFFF"/>
          <w:lang w:val="vi-VN"/>
        </w:rPr>
      </w:pPr>
      <w:r w:rsidRPr="00A03FAF">
        <w:rPr>
          <w:rStyle w:val="eop"/>
          <w:rFonts w:cs="Times New Roman"/>
          <w:b/>
          <w:szCs w:val="26"/>
          <w:shd w:val="clear" w:color="auto" w:fill="FFFFFF"/>
          <w:lang w:val="vi-VN"/>
        </w:rPr>
        <w:t>Blockchain 4.0: Công nghệ chuỗi khối cho ngành công nghiệp (Blockchain For Industry)</w:t>
      </w:r>
    </w:p>
    <w:p w14:paraId="601C32A3" w14:textId="77777777" w:rsidR="00AF60EA" w:rsidRPr="006E1D59" w:rsidRDefault="00AF60EA" w:rsidP="00AF60EA">
      <w:pPr>
        <w:tabs>
          <w:tab w:val="left" w:pos="284"/>
          <w:tab w:val="left" w:pos="567"/>
          <w:tab w:val="left" w:pos="851"/>
          <w:tab w:val="left" w:leader="dot" w:pos="1134"/>
          <w:tab w:val="left" w:pos="1418"/>
        </w:tabs>
        <w:spacing w:before="12" w:after="12"/>
        <w:rPr>
          <w:rStyle w:val="eop"/>
          <w:rFonts w:cs="Times New Roman"/>
          <w:szCs w:val="26"/>
        </w:rPr>
      </w:pPr>
      <w:r w:rsidRPr="006E1D59">
        <w:rPr>
          <w:rStyle w:val="normaltextrun"/>
          <w:rFonts w:cs="Times New Roman"/>
          <w:szCs w:val="26"/>
        </w:rPr>
        <w:tab/>
      </w:r>
      <w:r w:rsidRPr="006E1D59">
        <w:rPr>
          <w:rStyle w:val="normaltextrun"/>
          <w:rFonts w:cs="Times New Roman"/>
          <w:szCs w:val="26"/>
        </w:rPr>
        <w:tab/>
        <w:t>Mục tiêu của Blockchain 4.0 là giải quyết toàn bộ vấn đề của ba thế hệ trước. Nền tảng này sẽ hỗ trợ doanh nghiệp giải thích các chiến lược và phương pháp để cải thiện hiệu quả kinh doanh.</w:t>
      </w:r>
      <w:r w:rsidRPr="006E1D59">
        <w:rPr>
          <w:rStyle w:val="eop"/>
          <w:rFonts w:cs="Times New Roman"/>
          <w:szCs w:val="26"/>
        </w:rPr>
        <w:t> </w:t>
      </w:r>
    </w:p>
    <w:p w14:paraId="34CF892F" w14:textId="5CFC5ADB" w:rsidR="00AF60EA" w:rsidRPr="00A03FAF" w:rsidRDefault="00A03FAF" w:rsidP="00FD0FFC">
      <w:pPr>
        <w:pStyle w:val="Heading2"/>
        <w:numPr>
          <w:ilvl w:val="1"/>
          <w:numId w:val="52"/>
        </w:numPr>
        <w:rPr>
          <w:rStyle w:val="eop"/>
        </w:rPr>
      </w:pPr>
      <w:bookmarkStart w:id="34" w:name="_Toc179508096"/>
      <w:bookmarkStart w:id="35" w:name="_Toc182993886"/>
      <w:bookmarkStart w:id="36" w:name="_Toc183024223"/>
      <w:r w:rsidRPr="00A03FAF">
        <w:rPr>
          <w:rStyle w:val="eop"/>
        </w:rPr>
        <w:t>Phân loại</w:t>
      </w:r>
      <w:bookmarkEnd w:id="34"/>
      <w:bookmarkEnd w:id="35"/>
      <w:r w:rsidR="0069159B">
        <w:rPr>
          <w:rStyle w:val="eop"/>
          <w:lang w:val="vi-VN"/>
        </w:rPr>
        <w:t xml:space="preserve"> Blockchain</w:t>
      </w:r>
      <w:bookmarkEnd w:id="36"/>
    </w:p>
    <w:p w14:paraId="18CE8E1E" w14:textId="77777777" w:rsidR="00AF60EA" w:rsidRPr="006E1D59" w:rsidRDefault="00AF60EA" w:rsidP="00AF60EA">
      <w:pPr>
        <w:tabs>
          <w:tab w:val="left" w:pos="284"/>
          <w:tab w:val="left" w:pos="567"/>
          <w:tab w:val="left" w:pos="851"/>
          <w:tab w:val="left" w:leader="dot" w:pos="1134"/>
          <w:tab w:val="left" w:pos="1418"/>
        </w:tabs>
        <w:spacing w:before="12" w:after="12"/>
        <w:rPr>
          <w:rStyle w:val="eop"/>
          <w:rFonts w:cs="Times New Roman"/>
          <w:i/>
          <w:szCs w:val="26"/>
        </w:rPr>
      </w:pPr>
      <w:r w:rsidRPr="006E1D59">
        <w:rPr>
          <w:rStyle w:val="normaltextrun"/>
          <w:rFonts w:cs="Times New Roman"/>
          <w:szCs w:val="26"/>
          <w:shd w:val="clear" w:color="auto" w:fill="FFFFFF"/>
        </w:rPr>
        <w:tab/>
        <w:t xml:space="preserve">Blockchain có thể được phân loại theo nhiều tiêu chí khác nhau, trong đó ba tiêu chí chính là quyền truy cập, cơ chế đồng thuận và chức năng. Về cơ bản, Blockchain có hai loại: </w:t>
      </w:r>
      <w:r w:rsidRPr="006E1D59">
        <w:rPr>
          <w:rStyle w:val="normaltextrun"/>
          <w:rFonts w:cs="Times New Roman"/>
          <w:i/>
          <w:szCs w:val="26"/>
          <w:shd w:val="clear" w:color="auto" w:fill="FFFFFF"/>
        </w:rPr>
        <w:t>Blockchain công khai</w:t>
      </w:r>
      <w:r w:rsidRPr="006E1D59">
        <w:rPr>
          <w:rStyle w:val="normaltextrun"/>
          <w:rFonts w:cs="Times New Roman"/>
          <w:szCs w:val="26"/>
          <w:shd w:val="clear" w:color="auto" w:fill="FFFFFF"/>
        </w:rPr>
        <w:t xml:space="preserve"> </w:t>
      </w:r>
      <w:r w:rsidRPr="006E1D59">
        <w:rPr>
          <w:rStyle w:val="normaltextrun"/>
          <w:rFonts w:cs="Times New Roman"/>
          <w:i/>
          <w:szCs w:val="26"/>
          <w:shd w:val="clear" w:color="auto" w:fill="FFFFFF"/>
        </w:rPr>
        <w:t>(Public Blockchain)</w:t>
      </w:r>
      <w:r w:rsidRPr="006E1D59">
        <w:rPr>
          <w:rStyle w:val="normaltextrun"/>
          <w:rFonts w:cs="Times New Roman"/>
          <w:szCs w:val="26"/>
          <w:shd w:val="clear" w:color="auto" w:fill="FFFFFF"/>
        </w:rPr>
        <w:t xml:space="preserve"> và </w:t>
      </w:r>
      <w:r w:rsidRPr="006E1D59">
        <w:rPr>
          <w:rStyle w:val="normaltextrun"/>
          <w:rFonts w:cs="Times New Roman"/>
          <w:i/>
          <w:szCs w:val="26"/>
          <w:shd w:val="clear" w:color="auto" w:fill="FFFFFF"/>
        </w:rPr>
        <w:t>Blockchain riêng tư</w:t>
      </w:r>
      <w:r w:rsidRPr="006E1D59">
        <w:rPr>
          <w:rStyle w:val="normaltextrun"/>
          <w:rFonts w:cs="Times New Roman"/>
          <w:szCs w:val="26"/>
          <w:shd w:val="clear" w:color="auto" w:fill="FFFFFF"/>
        </w:rPr>
        <w:t xml:space="preserve"> </w:t>
      </w:r>
      <w:r w:rsidRPr="006E1D59">
        <w:rPr>
          <w:rStyle w:val="normaltextrun"/>
          <w:rFonts w:cs="Times New Roman"/>
          <w:i/>
          <w:szCs w:val="26"/>
          <w:shd w:val="clear" w:color="auto" w:fill="FFFFFF"/>
        </w:rPr>
        <w:t>(Private Blockchain)</w:t>
      </w:r>
      <w:r w:rsidRPr="006E1D59">
        <w:rPr>
          <w:rStyle w:val="normaltextrun"/>
          <w:rFonts w:cs="Times New Roman"/>
          <w:szCs w:val="26"/>
          <w:shd w:val="clear" w:color="auto" w:fill="FFFFFF"/>
        </w:rPr>
        <w:t xml:space="preserve">. Tuy nhiên, cũng có những biến thể của hai loại Blockchain này, chúng gọi là </w:t>
      </w:r>
      <w:r w:rsidRPr="006E1D59">
        <w:rPr>
          <w:rStyle w:val="normaltextrun"/>
          <w:rFonts w:cs="Times New Roman"/>
          <w:i/>
          <w:szCs w:val="26"/>
          <w:shd w:val="clear" w:color="auto" w:fill="FFFFFF"/>
        </w:rPr>
        <w:t>Blockchain liên hợp (Consortium Blockchain).</w:t>
      </w:r>
      <w:r w:rsidRPr="006E1D59">
        <w:rPr>
          <w:rStyle w:val="eop"/>
          <w:rFonts w:cs="Times New Roman"/>
          <w:i/>
          <w:szCs w:val="26"/>
          <w:shd w:val="clear" w:color="auto" w:fill="FFFFFF"/>
        </w:rPr>
        <w:t> </w:t>
      </w:r>
    </w:p>
    <w:p w14:paraId="472ED7A9" w14:textId="309E9C74" w:rsidR="00AF60EA" w:rsidRPr="00A03FAF" w:rsidRDefault="00A03FAF" w:rsidP="00FD0FFC">
      <w:pPr>
        <w:pStyle w:val="Heading3"/>
        <w:numPr>
          <w:ilvl w:val="2"/>
          <w:numId w:val="52"/>
        </w:numPr>
      </w:pPr>
      <w:bookmarkStart w:id="37" w:name="_Toc179508097"/>
      <w:bookmarkStart w:id="38" w:name="_Toc182993887"/>
      <w:bookmarkStart w:id="39" w:name="_Toc183024224"/>
      <w:r w:rsidRPr="00A03FAF">
        <w:rPr>
          <w:rStyle w:val="normaltextrun"/>
        </w:rPr>
        <w:t>Blockchain công khai (Public Blockchain)</w:t>
      </w:r>
      <w:bookmarkEnd w:id="37"/>
      <w:bookmarkEnd w:id="38"/>
      <w:bookmarkEnd w:id="39"/>
      <w:r w:rsidR="00AF60EA" w:rsidRPr="00A03FAF">
        <w:rPr>
          <w:rStyle w:val="eop"/>
        </w:rPr>
        <w:t> </w:t>
      </w:r>
    </w:p>
    <w:p w14:paraId="6B144229" w14:textId="14B6B1DD" w:rsidR="00AF60EA" w:rsidRPr="006E1D59" w:rsidRDefault="00AF60EA" w:rsidP="00AF60EA">
      <w:pPr>
        <w:pStyle w:val="paragraph"/>
        <w:tabs>
          <w:tab w:val="left" w:pos="284"/>
          <w:tab w:val="left" w:pos="567"/>
          <w:tab w:val="left" w:pos="851"/>
          <w:tab w:val="left" w:leader="dot" w:pos="1134"/>
          <w:tab w:val="left" w:pos="1418"/>
        </w:tabs>
        <w:spacing w:before="12" w:beforeAutospacing="0" w:after="12" w:afterAutospacing="0" w:line="264" w:lineRule="auto"/>
        <w:jc w:val="both"/>
        <w:textAlignment w:val="baseline"/>
        <w:rPr>
          <w:sz w:val="26"/>
          <w:szCs w:val="26"/>
        </w:rPr>
      </w:pPr>
      <w:r w:rsidRPr="006E1D59">
        <w:rPr>
          <w:rStyle w:val="normaltextrun"/>
          <w:sz w:val="26"/>
          <w:szCs w:val="26"/>
        </w:rPr>
        <w:tab/>
        <w:t>Blockchain công khai là nền tảng sổ cái phi tập trung mở rộng đến bất kì ai muốn xuất bản các khối mà không cần quyền chứng thực. Nền tảng Blockchain công khai thường là phần mềm mã nguồn mở, có sẵn miễn phí cho mọi người muốn tải xuống.</w:t>
      </w:r>
      <w:r w:rsidRPr="006E1D59">
        <w:rPr>
          <w:rStyle w:val="eop"/>
          <w:sz w:val="26"/>
          <w:szCs w:val="26"/>
        </w:rPr>
        <w:t> </w:t>
      </w:r>
    </w:p>
    <w:p w14:paraId="033B21F3" w14:textId="3FD230F8" w:rsidR="00AF60EA" w:rsidRPr="006E1D59" w:rsidRDefault="00AF60EA" w:rsidP="00BB74D0">
      <w:pPr>
        <w:pStyle w:val="paragraph"/>
        <w:tabs>
          <w:tab w:val="left" w:pos="360"/>
          <w:tab w:val="left" w:leader="dot" w:pos="1134"/>
          <w:tab w:val="left" w:pos="1418"/>
        </w:tabs>
        <w:spacing w:before="12" w:beforeAutospacing="0" w:after="12" w:afterAutospacing="0" w:line="264" w:lineRule="auto"/>
        <w:jc w:val="both"/>
        <w:textAlignment w:val="baseline"/>
        <w:rPr>
          <w:rStyle w:val="eop"/>
          <w:sz w:val="26"/>
          <w:szCs w:val="26"/>
        </w:rPr>
      </w:pPr>
      <w:r w:rsidRPr="006E1D59">
        <w:rPr>
          <w:rStyle w:val="normaltextrun"/>
          <w:sz w:val="26"/>
          <w:szCs w:val="26"/>
        </w:rPr>
        <w:tab/>
        <w:t xml:space="preserve">Vì ai cũng có quyền xuất bản các khối nên bất kỳ ai cũng có thể đọc Blockchain cũng như phát hành các giao dịch trên Blockchain (các giao dịch nằm trong các khối được xuất bản). Người dùng có ý đồ xấu có thể xuất bản các khối nhằm đánh sập hệ thống. Để ngăn chặn điều </w:t>
      </w:r>
      <w:r w:rsidRPr="006E1D59">
        <w:rPr>
          <w:rStyle w:val="normaltextrun"/>
          <w:sz w:val="26"/>
          <w:szCs w:val="26"/>
        </w:rPr>
        <w:lastRenderedPageBreak/>
        <w:t xml:space="preserve">này, mạng Blockchain công khai thường triển khai các thỏa thuận đa bên hay còn gọi là hệ thống </w:t>
      </w:r>
      <w:r w:rsidRPr="006E1D59">
        <w:rPr>
          <w:rStyle w:val="normaltextrun"/>
          <w:i/>
          <w:sz w:val="26"/>
          <w:szCs w:val="26"/>
        </w:rPr>
        <w:t>“đồng thuận”</w:t>
      </w:r>
      <w:r w:rsidRPr="006E1D59">
        <w:rPr>
          <w:rStyle w:val="normaltextrun"/>
          <w:sz w:val="26"/>
          <w:szCs w:val="26"/>
        </w:rPr>
        <w:t xml:space="preserve">, yêu cầu người dùng chi tiêu hoặc duy trì tài nguyên khi muốn xuất bản các khối. Đồng thời, hệ thống </w:t>
      </w:r>
      <w:r w:rsidRPr="006E1D59">
        <w:rPr>
          <w:rStyle w:val="normaltextrun"/>
          <w:i/>
          <w:sz w:val="26"/>
          <w:szCs w:val="26"/>
        </w:rPr>
        <w:t>“đồng thuận”</w:t>
      </w:r>
      <w:r w:rsidRPr="006E1D59">
        <w:rPr>
          <w:rStyle w:val="normaltextrun"/>
          <w:sz w:val="26"/>
          <w:szCs w:val="26"/>
        </w:rPr>
        <w:t xml:space="preserve"> thường thúc đẩy các hành vi đúng đắn thông qua việc trao thưởng cho các nhà xuất bản các khối tuân thủ giao thức với loại tiền điện tử tương ứng.</w:t>
      </w:r>
      <w:r w:rsidRPr="006E1D59">
        <w:rPr>
          <w:rStyle w:val="eop"/>
          <w:sz w:val="26"/>
          <w:szCs w:val="26"/>
        </w:rPr>
        <w:t> </w:t>
      </w:r>
    </w:p>
    <w:p w14:paraId="0E920EEB" w14:textId="1EE85FA9" w:rsidR="00AF60EA" w:rsidRPr="002D09E0" w:rsidRDefault="00AF60EA" w:rsidP="00B0038F">
      <w:pPr>
        <w:pStyle w:val="ListParagraph"/>
        <w:numPr>
          <w:ilvl w:val="0"/>
          <w:numId w:val="12"/>
        </w:numPr>
        <w:tabs>
          <w:tab w:val="left" w:pos="284"/>
          <w:tab w:val="left" w:pos="567"/>
        </w:tabs>
        <w:spacing w:before="12" w:after="12"/>
        <w:ind w:left="360"/>
        <w:rPr>
          <w:rFonts w:eastAsia="Times New Roman" w:cs="Times New Roman"/>
          <w:bCs/>
          <w:i/>
          <w:szCs w:val="26"/>
          <w:u w:val="single"/>
          <w:lang w:eastAsia="vi-VN"/>
        </w:rPr>
      </w:pPr>
      <w:r w:rsidRPr="002D09E0">
        <w:rPr>
          <w:rFonts w:eastAsia="Times New Roman" w:cs="Times New Roman"/>
          <w:bCs/>
          <w:i/>
          <w:szCs w:val="26"/>
          <w:u w:val="single"/>
          <w:lang w:eastAsia="vi-VN"/>
        </w:rPr>
        <w:t>Ưu điểm:</w:t>
      </w:r>
    </w:p>
    <w:p w14:paraId="14530439" w14:textId="2EBD023E" w:rsidR="00AF60EA" w:rsidRPr="006E1D59" w:rsidRDefault="00AF60EA" w:rsidP="00B0038F">
      <w:pPr>
        <w:pStyle w:val="ListParagraph"/>
        <w:numPr>
          <w:ilvl w:val="0"/>
          <w:numId w:val="13"/>
        </w:numPr>
        <w:tabs>
          <w:tab w:val="left" w:pos="0"/>
        </w:tabs>
        <w:spacing w:before="12" w:after="12"/>
        <w:ind w:left="360"/>
        <w:rPr>
          <w:rFonts w:eastAsia="Times New Roman" w:cs="Times New Roman"/>
          <w:szCs w:val="26"/>
          <w:lang w:eastAsia="vi-VN"/>
        </w:rPr>
      </w:pPr>
      <w:r w:rsidRPr="006E1D59">
        <w:rPr>
          <w:rFonts w:eastAsia="Times New Roman" w:cs="Times New Roman"/>
          <w:bCs/>
          <w:szCs w:val="26"/>
          <w:lang w:eastAsia="vi-VN"/>
        </w:rPr>
        <w:t>Phi tập trung:</w:t>
      </w:r>
      <w:r w:rsidRPr="006E1D59">
        <w:rPr>
          <w:rFonts w:eastAsia="Times New Roman" w:cs="Times New Roman"/>
          <w:szCs w:val="26"/>
          <w:lang w:eastAsia="vi-VN"/>
        </w:rPr>
        <w:t xml:space="preserve"> Mức độ phi tập trung cao giúp giảm rủi ro từ các điểm lỗi tập trung và tăng cường tính bảo mật.</w:t>
      </w:r>
    </w:p>
    <w:p w14:paraId="4FD5C7B0" w14:textId="6A916B81" w:rsidR="00AF60EA" w:rsidRPr="006E1D59" w:rsidRDefault="00AF60EA" w:rsidP="00B0038F">
      <w:pPr>
        <w:pStyle w:val="ListParagraph"/>
        <w:numPr>
          <w:ilvl w:val="0"/>
          <w:numId w:val="13"/>
        </w:numPr>
        <w:tabs>
          <w:tab w:val="left" w:pos="0"/>
        </w:tabs>
        <w:spacing w:before="12" w:after="12"/>
        <w:ind w:left="360"/>
        <w:rPr>
          <w:rFonts w:eastAsia="Times New Roman" w:cs="Times New Roman"/>
          <w:szCs w:val="26"/>
          <w:lang w:eastAsia="vi-VN"/>
        </w:rPr>
      </w:pPr>
      <w:r w:rsidRPr="006E1D59">
        <w:rPr>
          <w:rFonts w:eastAsia="Times New Roman" w:cs="Times New Roman"/>
          <w:bCs/>
          <w:szCs w:val="26"/>
          <w:lang w:eastAsia="vi-VN"/>
        </w:rPr>
        <w:t xml:space="preserve">Minh bạch: </w:t>
      </w:r>
      <w:r w:rsidRPr="006E1D59">
        <w:rPr>
          <w:rFonts w:eastAsia="Times New Roman" w:cs="Times New Roman"/>
          <w:szCs w:val="26"/>
          <w:lang w:eastAsia="vi-VN"/>
        </w:rPr>
        <w:t>Tất cả các giao dịch đều hiển thị công khai, nâng cao tính minh bạch và sự tin cậy.</w:t>
      </w:r>
    </w:p>
    <w:p w14:paraId="575A81A1" w14:textId="10646CFB" w:rsidR="00AF60EA" w:rsidRPr="006E1D59" w:rsidRDefault="00AF60EA" w:rsidP="00B0038F">
      <w:pPr>
        <w:pStyle w:val="ListParagraph"/>
        <w:numPr>
          <w:ilvl w:val="0"/>
          <w:numId w:val="13"/>
        </w:numPr>
        <w:tabs>
          <w:tab w:val="left" w:pos="0"/>
        </w:tabs>
        <w:spacing w:before="12" w:after="12"/>
        <w:ind w:left="360"/>
        <w:rPr>
          <w:rFonts w:eastAsia="Times New Roman" w:cs="Times New Roman"/>
          <w:szCs w:val="26"/>
          <w:lang w:eastAsia="vi-VN"/>
        </w:rPr>
      </w:pPr>
      <w:r w:rsidRPr="006E1D59">
        <w:rPr>
          <w:rFonts w:eastAsia="Times New Roman" w:cs="Times New Roman"/>
          <w:bCs/>
          <w:szCs w:val="26"/>
          <w:lang w:eastAsia="vi-VN"/>
        </w:rPr>
        <w:t>Bất biến:</w:t>
      </w:r>
      <w:r w:rsidRPr="006E1D59">
        <w:rPr>
          <w:rFonts w:eastAsia="Times New Roman" w:cs="Times New Roman"/>
          <w:szCs w:val="26"/>
          <w:lang w:eastAsia="vi-VN"/>
        </w:rPr>
        <w:t xml:space="preserve"> Một khi dữ liệu được ghi lại, nó không thể bị thay đổi hoặc xóa, đảm bảo bản ghi vĩnh viễn.</w:t>
      </w:r>
    </w:p>
    <w:p w14:paraId="462BDD65" w14:textId="2F6C762D" w:rsidR="00AF60EA" w:rsidRPr="00BB74D0" w:rsidRDefault="00AF60EA" w:rsidP="00B0038F">
      <w:pPr>
        <w:pStyle w:val="ListParagraph"/>
        <w:numPr>
          <w:ilvl w:val="0"/>
          <w:numId w:val="12"/>
        </w:numPr>
        <w:tabs>
          <w:tab w:val="left" w:pos="284"/>
          <w:tab w:val="left" w:pos="540"/>
          <w:tab w:val="left" w:pos="567"/>
        </w:tabs>
        <w:spacing w:before="12" w:after="12"/>
        <w:ind w:left="360"/>
        <w:rPr>
          <w:rFonts w:eastAsia="Times New Roman" w:cs="Times New Roman"/>
          <w:i/>
          <w:szCs w:val="26"/>
          <w:u w:val="single"/>
          <w:lang w:eastAsia="vi-VN"/>
        </w:rPr>
      </w:pPr>
      <w:r w:rsidRPr="002D09E0">
        <w:rPr>
          <w:rFonts w:eastAsia="Times New Roman" w:cs="Times New Roman"/>
          <w:bCs/>
          <w:i/>
          <w:szCs w:val="26"/>
          <w:u w:val="single"/>
          <w:lang w:eastAsia="vi-VN"/>
        </w:rPr>
        <w:t>Nhược điểm:</w:t>
      </w:r>
    </w:p>
    <w:p w14:paraId="6EFE5EF5" w14:textId="5AE25CE3" w:rsidR="00BB74D0" w:rsidRPr="00BB74D0" w:rsidRDefault="00BB74D0" w:rsidP="00B0038F">
      <w:pPr>
        <w:pStyle w:val="ListParagraph"/>
        <w:numPr>
          <w:ilvl w:val="0"/>
          <w:numId w:val="15"/>
        </w:numPr>
        <w:tabs>
          <w:tab w:val="left" w:pos="284"/>
          <w:tab w:val="left" w:pos="540"/>
          <w:tab w:val="left" w:pos="567"/>
        </w:tabs>
        <w:spacing w:before="12" w:after="12"/>
        <w:ind w:left="270" w:hanging="270"/>
        <w:rPr>
          <w:rFonts w:eastAsia="Times New Roman" w:cs="Times New Roman"/>
          <w:iCs/>
          <w:szCs w:val="26"/>
          <w:lang w:eastAsia="vi-VN"/>
        </w:rPr>
      </w:pPr>
      <w:r w:rsidRPr="006E1D59">
        <w:rPr>
          <w:rFonts w:eastAsia="Times New Roman" w:cs="Times New Roman"/>
          <w:bCs/>
          <w:szCs w:val="26"/>
          <w:lang w:eastAsia="vi-VN"/>
        </w:rPr>
        <w:t xml:space="preserve">Vấn đề mở rộng: </w:t>
      </w:r>
      <w:r w:rsidRPr="006E1D59">
        <w:rPr>
          <w:rFonts w:eastAsia="Times New Roman" w:cs="Times New Roman"/>
          <w:szCs w:val="26"/>
          <w:lang w:eastAsia="vi-VN"/>
        </w:rPr>
        <w:t>Các blockchain công khai thường gặp khó khăn về khả năng mở rộng, với</w:t>
      </w:r>
      <w:r>
        <w:rPr>
          <w:rFonts w:eastAsia="Times New Roman" w:cs="Times New Roman"/>
          <w:szCs w:val="26"/>
          <w:lang w:eastAsia="vi-VN"/>
        </w:rPr>
        <w:t xml:space="preserve"> </w:t>
      </w:r>
      <w:r w:rsidRPr="006E1D59">
        <w:rPr>
          <w:rFonts w:eastAsia="Times New Roman" w:cs="Times New Roman"/>
          <w:szCs w:val="26"/>
          <w:lang w:eastAsia="vi-VN"/>
        </w:rPr>
        <w:t>thông lượng giao dịch hạn chế và thời gian xử lý chậm.</w:t>
      </w:r>
    </w:p>
    <w:p w14:paraId="5E71D233" w14:textId="77777777" w:rsidR="00BB74D0" w:rsidRPr="006E1D59" w:rsidRDefault="00BB74D0" w:rsidP="00B0038F">
      <w:pPr>
        <w:pStyle w:val="ListParagraph"/>
        <w:numPr>
          <w:ilvl w:val="0"/>
          <w:numId w:val="15"/>
        </w:numPr>
        <w:tabs>
          <w:tab w:val="left" w:pos="284"/>
          <w:tab w:val="left" w:pos="567"/>
        </w:tabs>
        <w:spacing w:before="12" w:after="12"/>
        <w:ind w:left="270" w:hanging="270"/>
        <w:rPr>
          <w:rFonts w:eastAsia="Times New Roman" w:cs="Times New Roman"/>
          <w:szCs w:val="26"/>
          <w:lang w:eastAsia="vi-VN"/>
        </w:rPr>
      </w:pPr>
      <w:r w:rsidRPr="006E1D59">
        <w:rPr>
          <w:rFonts w:eastAsia="Times New Roman" w:cs="Times New Roman"/>
          <w:bCs/>
          <w:szCs w:val="26"/>
          <w:lang w:eastAsia="vi-VN"/>
        </w:rPr>
        <w:t xml:space="preserve">Tiêu thụ năng lượng: </w:t>
      </w:r>
      <w:r w:rsidRPr="006E1D59">
        <w:rPr>
          <w:rFonts w:eastAsia="Times New Roman" w:cs="Times New Roman"/>
          <w:szCs w:val="26"/>
          <w:lang w:eastAsia="vi-VN"/>
        </w:rPr>
        <w:t>Một số cơ chế đồng thuận, như Bằng chứng công việc (Proof of Work PoW), yêu cầu sức mạnh tính toán và năng lượng lớn.</w:t>
      </w:r>
    </w:p>
    <w:p w14:paraId="1B260B3E" w14:textId="33F8BDD3" w:rsidR="00AF60EA" w:rsidRPr="00A03FAF" w:rsidRDefault="00A03FAF" w:rsidP="00FD0FFC">
      <w:pPr>
        <w:pStyle w:val="Heading3"/>
        <w:numPr>
          <w:ilvl w:val="2"/>
          <w:numId w:val="52"/>
        </w:numPr>
      </w:pPr>
      <w:bookmarkStart w:id="40" w:name="_Toc179508098"/>
      <w:bookmarkStart w:id="41" w:name="_Toc182993888"/>
      <w:bookmarkStart w:id="42" w:name="_Toc183024225"/>
      <w:r w:rsidRPr="00A03FAF">
        <w:rPr>
          <w:rStyle w:val="normaltextrun"/>
          <w:iCs/>
          <w:szCs w:val="26"/>
        </w:rPr>
        <w:t>Blockchain riêng tư (Private Blockchain)</w:t>
      </w:r>
      <w:bookmarkEnd w:id="40"/>
      <w:bookmarkEnd w:id="41"/>
      <w:bookmarkEnd w:id="42"/>
      <w:r w:rsidR="00AF60EA" w:rsidRPr="00A03FAF">
        <w:rPr>
          <w:rStyle w:val="eop"/>
          <w:iCs/>
          <w:szCs w:val="26"/>
        </w:rPr>
        <w:t> </w:t>
      </w:r>
    </w:p>
    <w:p w14:paraId="1D8A0911" w14:textId="7DAD7115" w:rsidR="00AF60EA" w:rsidRPr="006E1D59" w:rsidRDefault="00AF60EA" w:rsidP="00AF60EA">
      <w:pPr>
        <w:pStyle w:val="paragraph"/>
        <w:tabs>
          <w:tab w:val="left" w:pos="284"/>
          <w:tab w:val="left" w:pos="567"/>
          <w:tab w:val="left" w:pos="851"/>
          <w:tab w:val="left" w:leader="dot" w:pos="1134"/>
          <w:tab w:val="left" w:pos="1418"/>
        </w:tabs>
        <w:spacing w:before="12" w:beforeAutospacing="0" w:after="12" w:afterAutospacing="0" w:line="264" w:lineRule="auto"/>
        <w:jc w:val="both"/>
        <w:textAlignment w:val="baseline"/>
        <w:rPr>
          <w:sz w:val="26"/>
          <w:szCs w:val="26"/>
        </w:rPr>
      </w:pPr>
      <w:r w:rsidRPr="006E1D59">
        <w:rPr>
          <w:rStyle w:val="normaltextrun"/>
          <w:sz w:val="26"/>
          <w:szCs w:val="26"/>
        </w:rPr>
        <w:tab/>
        <w:t>Đối với nền tảng Blockchain này người tham gia chỉ có quyền đọc dữ liệu, quyền ghi thuộc về bên thứ ba tin cậy. Môt số trường hợp tổ chức có thể cho phép hoặc không cho phép người dùng đọc dữ liệu. Mọi thay đổi trên Blockchain đều do bên thứ ba toàn quyền quyết định.</w:t>
      </w:r>
      <w:r w:rsidRPr="006E1D59">
        <w:rPr>
          <w:rStyle w:val="eop"/>
          <w:sz w:val="26"/>
          <w:szCs w:val="26"/>
        </w:rPr>
        <w:t> </w:t>
      </w:r>
    </w:p>
    <w:p w14:paraId="538A85D9" w14:textId="01D82E6A" w:rsidR="00AF60EA" w:rsidRPr="006E1D59" w:rsidRDefault="00AF60EA" w:rsidP="00AF60EA">
      <w:pPr>
        <w:pStyle w:val="paragraph"/>
        <w:tabs>
          <w:tab w:val="left" w:pos="284"/>
          <w:tab w:val="left" w:pos="567"/>
          <w:tab w:val="left" w:pos="851"/>
          <w:tab w:val="left" w:leader="dot" w:pos="1134"/>
          <w:tab w:val="left" w:pos="1418"/>
        </w:tabs>
        <w:spacing w:before="12" w:beforeAutospacing="0" w:after="12" w:afterAutospacing="0" w:line="264" w:lineRule="auto"/>
        <w:jc w:val="both"/>
        <w:textAlignment w:val="baseline"/>
        <w:rPr>
          <w:rStyle w:val="eop"/>
          <w:sz w:val="26"/>
          <w:szCs w:val="26"/>
        </w:rPr>
      </w:pPr>
      <w:r w:rsidRPr="006E1D59">
        <w:rPr>
          <w:rStyle w:val="normaltextrun"/>
          <w:sz w:val="26"/>
          <w:szCs w:val="26"/>
        </w:rPr>
        <w:tab/>
        <w:t>Blockchain  riêng tư có ưu thế là có thời gian xác nhận giao dịch khá nhanh vì quá trình xác thực giao dịch chỉ cần một lượng nhỏ thiết bị của tổ chức tin cậy. Ví dụ một dạng  Blockchain riêng tư là đồng Ripple, hệ thống cho phép 20% các nút gặp lỗi, chỉ cần 80% còn lại vận hành ổn định là được.</w:t>
      </w:r>
      <w:r w:rsidRPr="006E1D59">
        <w:rPr>
          <w:rStyle w:val="eop"/>
          <w:sz w:val="26"/>
          <w:szCs w:val="26"/>
        </w:rPr>
        <w:t> </w:t>
      </w:r>
    </w:p>
    <w:p w14:paraId="043DCA46" w14:textId="0E367227" w:rsidR="00AF60EA" w:rsidRPr="00BB74D0" w:rsidRDefault="00AF60EA" w:rsidP="00B0038F">
      <w:pPr>
        <w:pStyle w:val="ListParagraph"/>
        <w:numPr>
          <w:ilvl w:val="0"/>
          <w:numId w:val="16"/>
        </w:numPr>
        <w:tabs>
          <w:tab w:val="left" w:pos="284"/>
          <w:tab w:val="left" w:pos="567"/>
        </w:tabs>
        <w:spacing w:before="12" w:after="12"/>
        <w:ind w:left="360"/>
        <w:rPr>
          <w:rFonts w:eastAsia="Times New Roman" w:cs="Times New Roman"/>
          <w:i/>
          <w:szCs w:val="26"/>
          <w:u w:val="single"/>
          <w:lang w:eastAsia="vi-VN"/>
        </w:rPr>
      </w:pPr>
      <w:r w:rsidRPr="00BB74D0">
        <w:rPr>
          <w:rFonts w:eastAsia="Times New Roman" w:cs="Times New Roman"/>
          <w:bCs/>
          <w:i/>
          <w:szCs w:val="26"/>
          <w:u w:val="single"/>
          <w:lang w:eastAsia="vi-VN"/>
        </w:rPr>
        <w:t>Ưu điểm:</w:t>
      </w:r>
    </w:p>
    <w:p w14:paraId="51859D3F" w14:textId="2E2CBA97" w:rsidR="00AF60EA" w:rsidRPr="00BB74D0" w:rsidRDefault="00AF60EA" w:rsidP="00B0038F">
      <w:pPr>
        <w:pStyle w:val="ListParagraph"/>
        <w:numPr>
          <w:ilvl w:val="0"/>
          <w:numId w:val="14"/>
        </w:numPr>
        <w:tabs>
          <w:tab w:val="left" w:pos="360"/>
        </w:tabs>
        <w:spacing w:before="12" w:after="12"/>
        <w:ind w:left="360"/>
        <w:rPr>
          <w:rFonts w:eastAsia="Times New Roman" w:cs="Times New Roman"/>
          <w:szCs w:val="26"/>
          <w:lang w:eastAsia="vi-VN"/>
        </w:rPr>
      </w:pPr>
      <w:r w:rsidRPr="00BB74D0">
        <w:rPr>
          <w:rFonts w:eastAsia="Times New Roman" w:cs="Times New Roman"/>
          <w:bCs/>
          <w:szCs w:val="26"/>
          <w:lang w:eastAsia="vi-VN"/>
        </w:rPr>
        <w:t>Hiệu suất và tốc độ:</w:t>
      </w:r>
      <w:r w:rsidRPr="00BB74D0">
        <w:rPr>
          <w:rFonts w:eastAsia="Times New Roman" w:cs="Times New Roman"/>
          <w:szCs w:val="26"/>
          <w:lang w:eastAsia="vi-VN"/>
        </w:rPr>
        <w:t xml:space="preserve"> Xử lý giao dịch nhanh hơn và thông lượng cao hơn so với các blockchain công khai do số lượng nút ít hơn và yêu cầu đồng thuận thấp hơn.</w:t>
      </w:r>
    </w:p>
    <w:p w14:paraId="0DEE4E1C" w14:textId="2F5EE675" w:rsidR="00AF60EA" w:rsidRPr="00BB74D0" w:rsidRDefault="00AF60EA" w:rsidP="00B0038F">
      <w:pPr>
        <w:pStyle w:val="ListParagraph"/>
        <w:numPr>
          <w:ilvl w:val="0"/>
          <w:numId w:val="14"/>
        </w:numPr>
        <w:tabs>
          <w:tab w:val="left" w:pos="360"/>
        </w:tabs>
        <w:spacing w:before="12" w:after="12"/>
        <w:ind w:left="360"/>
        <w:rPr>
          <w:rFonts w:eastAsia="Times New Roman" w:cs="Times New Roman"/>
          <w:szCs w:val="26"/>
          <w:lang w:eastAsia="vi-VN"/>
        </w:rPr>
      </w:pPr>
      <w:r w:rsidRPr="00BB74D0">
        <w:rPr>
          <w:rFonts w:eastAsia="Times New Roman" w:cs="Times New Roman"/>
          <w:bCs/>
          <w:szCs w:val="26"/>
          <w:lang w:eastAsia="vi-VN"/>
        </w:rPr>
        <w:t>Quyền riêng tư:</w:t>
      </w:r>
      <w:r w:rsidRPr="00BB74D0">
        <w:rPr>
          <w:rFonts w:eastAsia="Times New Roman" w:cs="Times New Roman"/>
          <w:szCs w:val="26"/>
          <w:lang w:eastAsia="vi-VN"/>
        </w:rPr>
        <w:t xml:space="preserve"> Giao dịch và dữ liệu chỉ hiển thị cho các thành viên được ủy quyền, tăng cường bảo mật thông tin.</w:t>
      </w:r>
    </w:p>
    <w:p w14:paraId="0A3741F2" w14:textId="77FDE017" w:rsidR="00AF60EA" w:rsidRPr="00BB74D0" w:rsidRDefault="00AF60EA" w:rsidP="00B0038F">
      <w:pPr>
        <w:pStyle w:val="ListParagraph"/>
        <w:numPr>
          <w:ilvl w:val="0"/>
          <w:numId w:val="14"/>
        </w:numPr>
        <w:tabs>
          <w:tab w:val="left" w:pos="360"/>
        </w:tabs>
        <w:spacing w:before="12" w:after="12"/>
        <w:ind w:left="360"/>
        <w:rPr>
          <w:rFonts w:eastAsia="Times New Roman" w:cs="Times New Roman"/>
          <w:szCs w:val="26"/>
          <w:lang w:eastAsia="vi-VN"/>
        </w:rPr>
      </w:pPr>
      <w:r w:rsidRPr="00BB74D0">
        <w:rPr>
          <w:rFonts w:eastAsia="Times New Roman" w:cs="Times New Roman"/>
          <w:bCs/>
          <w:szCs w:val="26"/>
          <w:lang w:eastAsia="vi-VN"/>
        </w:rPr>
        <w:t>Kiểm soát:</w:t>
      </w:r>
      <w:r w:rsidRPr="00BB74D0">
        <w:rPr>
          <w:rFonts w:eastAsia="Times New Roman" w:cs="Times New Roman"/>
          <w:szCs w:val="26"/>
          <w:lang w:eastAsia="vi-VN"/>
        </w:rPr>
        <w:t xml:space="preserve"> Kiểm soát tập trung cho phép quản lý dễ dàng hơn và tuân thủ các quy định một cách hiệu quả.</w:t>
      </w:r>
    </w:p>
    <w:p w14:paraId="04E9961E" w14:textId="7A2D0D36" w:rsidR="00AF60EA" w:rsidRPr="00BB74D0" w:rsidRDefault="00AF60EA" w:rsidP="00B0038F">
      <w:pPr>
        <w:pStyle w:val="ListParagraph"/>
        <w:numPr>
          <w:ilvl w:val="0"/>
          <w:numId w:val="17"/>
        </w:numPr>
        <w:tabs>
          <w:tab w:val="left" w:pos="284"/>
          <w:tab w:val="left" w:pos="567"/>
        </w:tabs>
        <w:spacing w:before="12" w:after="12"/>
        <w:ind w:left="360"/>
        <w:rPr>
          <w:rFonts w:eastAsia="Times New Roman" w:cs="Times New Roman"/>
          <w:i/>
          <w:szCs w:val="26"/>
          <w:u w:val="single"/>
          <w:lang w:eastAsia="vi-VN"/>
        </w:rPr>
      </w:pPr>
      <w:r w:rsidRPr="00BB74D0">
        <w:rPr>
          <w:rFonts w:eastAsia="Times New Roman" w:cs="Times New Roman"/>
          <w:bCs/>
          <w:i/>
          <w:szCs w:val="26"/>
          <w:u w:val="single"/>
          <w:lang w:eastAsia="vi-VN"/>
        </w:rPr>
        <w:t>Nhược điểm:</w:t>
      </w:r>
    </w:p>
    <w:p w14:paraId="1030AF07" w14:textId="7048F2F0" w:rsidR="00AF60EA" w:rsidRPr="00BB74D0" w:rsidRDefault="00AF60EA" w:rsidP="00B0038F">
      <w:pPr>
        <w:pStyle w:val="ListParagraph"/>
        <w:numPr>
          <w:ilvl w:val="0"/>
          <w:numId w:val="14"/>
        </w:numPr>
        <w:tabs>
          <w:tab w:val="left" w:pos="360"/>
        </w:tabs>
        <w:spacing w:before="12" w:after="12"/>
        <w:ind w:left="360"/>
        <w:rPr>
          <w:rFonts w:eastAsia="Times New Roman" w:cs="Times New Roman"/>
          <w:szCs w:val="26"/>
          <w:lang w:eastAsia="vi-VN"/>
        </w:rPr>
      </w:pPr>
      <w:r w:rsidRPr="00BB74D0">
        <w:rPr>
          <w:rFonts w:eastAsia="Times New Roman" w:cs="Times New Roman"/>
          <w:bCs/>
          <w:szCs w:val="26"/>
          <w:lang w:eastAsia="vi-VN"/>
        </w:rPr>
        <w:t>Tính tập trung:</w:t>
      </w:r>
      <w:r w:rsidRPr="00BB74D0">
        <w:rPr>
          <w:rFonts w:eastAsia="Times New Roman" w:cs="Times New Roman"/>
          <w:szCs w:val="26"/>
          <w:lang w:eastAsia="vi-VN"/>
        </w:rPr>
        <w:t xml:space="preserve"> Ít phi tập trung hơn các blockchain công khai, điều này có thể dẫn đến các điểm lỗi tập trung và giảm lợi ích bảo mật.</w:t>
      </w:r>
    </w:p>
    <w:p w14:paraId="36B766E0" w14:textId="03ADF590" w:rsidR="00AF60EA" w:rsidRPr="00BB74D0" w:rsidRDefault="00AF60EA" w:rsidP="00B0038F">
      <w:pPr>
        <w:pStyle w:val="ListParagraph"/>
        <w:numPr>
          <w:ilvl w:val="0"/>
          <w:numId w:val="14"/>
        </w:numPr>
        <w:tabs>
          <w:tab w:val="left" w:pos="360"/>
        </w:tabs>
        <w:spacing w:before="12" w:after="12"/>
        <w:ind w:left="360"/>
        <w:rPr>
          <w:rFonts w:eastAsia="Times New Roman" w:cs="Times New Roman"/>
          <w:szCs w:val="26"/>
          <w:lang w:eastAsia="vi-VN"/>
        </w:rPr>
      </w:pPr>
      <w:r w:rsidRPr="00BB74D0">
        <w:rPr>
          <w:rFonts w:eastAsia="Times New Roman" w:cs="Times New Roman"/>
          <w:bCs/>
          <w:szCs w:val="26"/>
          <w:lang w:eastAsia="vi-VN"/>
        </w:rPr>
        <w:t xml:space="preserve">Mức độ tin cậy: </w:t>
      </w:r>
      <w:r w:rsidRPr="00BB74D0">
        <w:rPr>
          <w:rFonts w:eastAsia="Times New Roman" w:cs="Times New Roman"/>
          <w:szCs w:val="26"/>
          <w:lang w:eastAsia="vi-VN"/>
        </w:rPr>
        <w:t>Yêu cầu các thành viên tin tưởng vào cơ quan trung tâm hoặc liên minh quản lý blockchain.</w:t>
      </w:r>
    </w:p>
    <w:p w14:paraId="34F27638" w14:textId="2838421E" w:rsidR="00AF60EA" w:rsidRPr="00BB74D0" w:rsidRDefault="00AF60EA" w:rsidP="00B0038F">
      <w:pPr>
        <w:pStyle w:val="ListParagraph"/>
        <w:numPr>
          <w:ilvl w:val="0"/>
          <w:numId w:val="14"/>
        </w:numPr>
        <w:tabs>
          <w:tab w:val="left" w:pos="360"/>
        </w:tabs>
        <w:spacing w:before="12" w:after="12"/>
        <w:ind w:left="360"/>
        <w:rPr>
          <w:rStyle w:val="eop"/>
          <w:rFonts w:eastAsia="Times New Roman" w:cs="Times New Roman"/>
          <w:szCs w:val="26"/>
          <w:lang w:eastAsia="vi-VN"/>
        </w:rPr>
      </w:pPr>
      <w:r w:rsidRPr="00BB74D0">
        <w:rPr>
          <w:rFonts w:eastAsia="Times New Roman" w:cs="Times New Roman"/>
          <w:bCs/>
          <w:szCs w:val="26"/>
          <w:lang w:eastAsia="vi-VN"/>
        </w:rPr>
        <w:t>Giới hạn minh bạch:</w:t>
      </w:r>
      <w:r w:rsidRPr="00BB74D0">
        <w:rPr>
          <w:rFonts w:eastAsia="Times New Roman" w:cs="Times New Roman"/>
          <w:szCs w:val="26"/>
          <w:lang w:eastAsia="vi-VN"/>
        </w:rPr>
        <w:t xml:space="preserve"> Tính minh bạch giảm làm cho việc kiểm tra dữ liệu từ các bên bên ngoài trở nên khó khăn hơn.</w:t>
      </w:r>
    </w:p>
    <w:p w14:paraId="54AE09D3" w14:textId="0FEA3B4C" w:rsidR="00AF60EA" w:rsidRPr="00A03FAF" w:rsidRDefault="00A03FAF" w:rsidP="00FD0FFC">
      <w:pPr>
        <w:pStyle w:val="Heading3"/>
        <w:numPr>
          <w:ilvl w:val="2"/>
          <w:numId w:val="52"/>
        </w:numPr>
        <w:rPr>
          <w:rStyle w:val="eop"/>
        </w:rPr>
      </w:pPr>
      <w:bookmarkStart w:id="43" w:name="_Toc179508099"/>
      <w:bookmarkStart w:id="44" w:name="_Toc182993889"/>
      <w:bookmarkStart w:id="45" w:name="_Toc183024226"/>
      <w:r w:rsidRPr="00A03FAF">
        <w:rPr>
          <w:rStyle w:val="eop"/>
        </w:rPr>
        <w:t>Blockchain liên hợp (Consortium Blockchain)</w:t>
      </w:r>
      <w:bookmarkEnd w:id="43"/>
      <w:bookmarkEnd w:id="44"/>
      <w:bookmarkEnd w:id="45"/>
    </w:p>
    <w:p w14:paraId="33BBC86F" w14:textId="7D85D546"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cs="Times New Roman"/>
          <w:szCs w:val="26"/>
          <w:shd w:val="clear" w:color="auto" w:fill="FFFFFF"/>
        </w:rPr>
      </w:pPr>
      <w:r w:rsidRPr="006E1D59">
        <w:rPr>
          <w:rFonts w:eastAsia="Times New Roman" w:cs="Times New Roman"/>
          <w:szCs w:val="26"/>
          <w:lang w:eastAsia="vi-VN"/>
        </w:rPr>
        <w:tab/>
        <w:t xml:space="preserve">Được biết tới là một dạng Blockchain riêng tư nhưng tích hợp thêm một số tính năng của Blockchain công khai. </w:t>
      </w:r>
      <w:r w:rsidRPr="006E1D59">
        <w:rPr>
          <w:rFonts w:cs="Times New Roman"/>
          <w:szCs w:val="26"/>
          <w:shd w:val="clear" w:color="auto" w:fill="FFFFFF"/>
        </w:rPr>
        <w:t xml:space="preserve">Blockchain liên </w:t>
      </w:r>
      <w:r w:rsidR="00B16155">
        <w:rPr>
          <w:rFonts w:cs="Times New Roman"/>
          <w:szCs w:val="26"/>
          <w:shd w:val="clear" w:color="auto" w:fill="FFFFFF"/>
          <w:lang w:val="vi-VN"/>
        </w:rPr>
        <w:t>hợp</w:t>
      </w:r>
      <w:r w:rsidRPr="006E1D59">
        <w:rPr>
          <w:rFonts w:cs="Times New Roman"/>
          <w:szCs w:val="26"/>
          <w:shd w:val="clear" w:color="auto" w:fill="FFFFFF"/>
        </w:rPr>
        <w:t xml:space="preserve"> thường được sử dụng trong các môi trường doanh </w:t>
      </w:r>
      <w:r w:rsidRPr="006E1D59">
        <w:rPr>
          <w:rFonts w:cs="Times New Roman"/>
          <w:szCs w:val="26"/>
          <w:shd w:val="clear" w:color="auto" w:fill="FFFFFF"/>
        </w:rPr>
        <w:lastRenderedPageBreak/>
        <w:t>nghiệp để đảm bảo sự linh hoạt và kiểm soát cao đối với quyền truy cập và quyền thực hiện giao dịch.</w:t>
      </w:r>
    </w:p>
    <w:p w14:paraId="46050990" w14:textId="7A303873"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eastAsia="Times New Roman" w:cs="Times New Roman"/>
          <w:szCs w:val="26"/>
          <w:lang w:eastAsia="vi-VN"/>
        </w:rPr>
      </w:pPr>
      <w:r w:rsidRPr="006E1D59">
        <w:rPr>
          <w:rFonts w:eastAsia="Times New Roman" w:cs="Times New Roman"/>
          <w:szCs w:val="26"/>
          <w:lang w:eastAsia="vi-VN"/>
        </w:rPr>
        <w:tab/>
        <w:t>Ví dụ</w:t>
      </w:r>
      <w:r w:rsidRPr="006E1D59">
        <w:rPr>
          <w:rFonts w:eastAsia="Times New Roman" w:cs="Times New Roman"/>
          <w:szCs w:val="26"/>
          <w:lang w:val="en-US" w:eastAsia="vi-VN"/>
        </w:rPr>
        <w:t>:</w:t>
      </w:r>
      <w:r w:rsidRPr="006E1D59">
        <w:rPr>
          <w:rFonts w:eastAsia="Times New Roman" w:cs="Times New Roman"/>
          <w:szCs w:val="26"/>
          <w:lang w:eastAsia="vi-VN"/>
        </w:rPr>
        <w:t xml:space="preserve"> Facebook sở hữu đồng Libra. Đây là đồng tiền Crypto và hệ sinh thái Blockchain có quy trình vận hành kỹ lưỡng và thiết kế mới hơn so với các đồng tiền Crypto trước đó.</w:t>
      </w:r>
    </w:p>
    <w:p w14:paraId="4A4CBED7" w14:textId="4044A45F" w:rsidR="00AF60EA" w:rsidRPr="00BB74D0" w:rsidRDefault="00AF60EA" w:rsidP="00B0038F">
      <w:pPr>
        <w:pStyle w:val="ListParagraph"/>
        <w:numPr>
          <w:ilvl w:val="0"/>
          <w:numId w:val="17"/>
        </w:numPr>
        <w:tabs>
          <w:tab w:val="left" w:pos="284"/>
          <w:tab w:val="left" w:pos="567"/>
        </w:tabs>
        <w:spacing w:before="12" w:after="12"/>
        <w:ind w:left="360"/>
        <w:rPr>
          <w:rFonts w:eastAsia="Times New Roman" w:cs="Times New Roman"/>
          <w:i/>
          <w:szCs w:val="26"/>
          <w:u w:val="single"/>
          <w:lang w:eastAsia="vi-VN"/>
        </w:rPr>
      </w:pPr>
      <w:r w:rsidRPr="00BB74D0">
        <w:rPr>
          <w:rFonts w:eastAsia="Times New Roman" w:cs="Times New Roman"/>
          <w:bCs/>
          <w:i/>
          <w:szCs w:val="26"/>
          <w:u w:val="single"/>
          <w:lang w:eastAsia="vi-VN"/>
        </w:rPr>
        <w:t>Ưu điểm:</w:t>
      </w:r>
    </w:p>
    <w:p w14:paraId="7D421CA9" w14:textId="72007AB3" w:rsidR="00AF60EA" w:rsidRPr="00BB74D0" w:rsidRDefault="00AF60EA" w:rsidP="00B0038F">
      <w:pPr>
        <w:pStyle w:val="ListParagraph"/>
        <w:numPr>
          <w:ilvl w:val="0"/>
          <w:numId w:val="14"/>
        </w:numPr>
        <w:tabs>
          <w:tab w:val="left" w:pos="284"/>
          <w:tab w:val="left" w:pos="567"/>
        </w:tabs>
        <w:spacing w:before="12" w:after="12"/>
        <w:ind w:left="270" w:hanging="270"/>
        <w:rPr>
          <w:rFonts w:eastAsia="Times New Roman" w:cs="Times New Roman"/>
          <w:szCs w:val="26"/>
          <w:lang w:eastAsia="vi-VN"/>
        </w:rPr>
      </w:pPr>
      <w:r w:rsidRPr="00BB74D0">
        <w:rPr>
          <w:rFonts w:eastAsia="Times New Roman" w:cs="Times New Roman"/>
          <w:bCs/>
          <w:szCs w:val="26"/>
          <w:lang w:eastAsia="vi-VN"/>
        </w:rPr>
        <w:t>Hiệu suất:</w:t>
      </w:r>
      <w:r w:rsidRPr="00BB74D0">
        <w:rPr>
          <w:rFonts w:eastAsia="Times New Roman" w:cs="Times New Roman"/>
          <w:szCs w:val="26"/>
          <w:lang w:eastAsia="vi-VN"/>
        </w:rPr>
        <w:t xml:space="preserve"> Hiệu suất và hiệu quả cao hơn so với các blockchain công khai nhờ số lượng nút ít hơn và các cơ chế đồng thuận được tối ưu hóa.</w:t>
      </w:r>
    </w:p>
    <w:p w14:paraId="6C528870" w14:textId="2D613E19" w:rsidR="00AF60EA" w:rsidRPr="00BB74D0" w:rsidRDefault="00AF60EA" w:rsidP="00B0038F">
      <w:pPr>
        <w:pStyle w:val="ListParagraph"/>
        <w:numPr>
          <w:ilvl w:val="0"/>
          <w:numId w:val="14"/>
        </w:numPr>
        <w:tabs>
          <w:tab w:val="left" w:pos="284"/>
          <w:tab w:val="left" w:pos="567"/>
        </w:tabs>
        <w:spacing w:before="12" w:after="12"/>
        <w:ind w:left="270" w:hanging="270"/>
        <w:rPr>
          <w:rFonts w:eastAsia="Times New Roman" w:cs="Times New Roman"/>
          <w:szCs w:val="26"/>
          <w:lang w:eastAsia="vi-VN"/>
        </w:rPr>
      </w:pPr>
      <w:r w:rsidRPr="00BB74D0">
        <w:rPr>
          <w:rFonts w:eastAsia="Times New Roman" w:cs="Times New Roman"/>
          <w:bCs/>
          <w:szCs w:val="26"/>
          <w:lang w:eastAsia="vi-VN"/>
        </w:rPr>
        <w:t>Quản lý chia sẻ:</w:t>
      </w:r>
      <w:r w:rsidRPr="00BB74D0">
        <w:rPr>
          <w:rFonts w:eastAsia="Times New Roman" w:cs="Times New Roman"/>
          <w:szCs w:val="26"/>
          <w:lang w:eastAsia="vi-VN"/>
        </w:rPr>
        <w:t xml:space="preserve"> Quyền quản lý được chia sẻ giữa các thành viên trong liên minh, giúp tăng cường sự tin cậy và hợp tác.</w:t>
      </w:r>
    </w:p>
    <w:p w14:paraId="35491312" w14:textId="580AA2A9" w:rsidR="00AF60EA" w:rsidRPr="00BB74D0" w:rsidRDefault="00AF60EA" w:rsidP="00B0038F">
      <w:pPr>
        <w:pStyle w:val="ListParagraph"/>
        <w:numPr>
          <w:ilvl w:val="0"/>
          <w:numId w:val="14"/>
        </w:numPr>
        <w:tabs>
          <w:tab w:val="left" w:pos="284"/>
          <w:tab w:val="left" w:pos="567"/>
        </w:tabs>
        <w:spacing w:before="12" w:after="12"/>
        <w:ind w:left="270" w:hanging="270"/>
        <w:rPr>
          <w:rFonts w:eastAsia="Times New Roman" w:cs="Times New Roman"/>
          <w:szCs w:val="26"/>
          <w:lang w:eastAsia="vi-VN"/>
        </w:rPr>
      </w:pPr>
      <w:r w:rsidRPr="00BB74D0">
        <w:rPr>
          <w:rFonts w:eastAsia="Times New Roman" w:cs="Times New Roman"/>
          <w:bCs/>
          <w:szCs w:val="26"/>
          <w:lang w:eastAsia="vi-VN"/>
        </w:rPr>
        <w:t>Quyền riêng tư và bảo mật:</w:t>
      </w:r>
      <w:r w:rsidRPr="00BB74D0">
        <w:rPr>
          <w:rFonts w:eastAsia="Times New Roman" w:cs="Times New Roman"/>
          <w:szCs w:val="26"/>
          <w:lang w:eastAsia="vi-VN"/>
        </w:rPr>
        <w:t xml:space="preserve"> Tăng cường quyền riêng tư và bảo mật so với blockchain công khai, vì quyền truy cập được giới hạn.</w:t>
      </w:r>
    </w:p>
    <w:p w14:paraId="4F6D600C" w14:textId="25A9C704" w:rsidR="00AF60EA" w:rsidRPr="00BB74D0" w:rsidRDefault="00AF60EA" w:rsidP="00B0038F">
      <w:pPr>
        <w:pStyle w:val="ListParagraph"/>
        <w:numPr>
          <w:ilvl w:val="0"/>
          <w:numId w:val="18"/>
        </w:numPr>
        <w:tabs>
          <w:tab w:val="left" w:pos="284"/>
          <w:tab w:val="left" w:pos="567"/>
        </w:tabs>
        <w:spacing w:before="12" w:after="12"/>
        <w:ind w:left="360"/>
        <w:rPr>
          <w:rFonts w:eastAsia="Times New Roman" w:cs="Times New Roman"/>
          <w:i/>
          <w:szCs w:val="26"/>
          <w:u w:val="single"/>
          <w:lang w:eastAsia="vi-VN"/>
        </w:rPr>
      </w:pPr>
      <w:r w:rsidRPr="00BB74D0">
        <w:rPr>
          <w:rFonts w:eastAsia="Times New Roman" w:cs="Times New Roman"/>
          <w:bCs/>
          <w:i/>
          <w:szCs w:val="26"/>
          <w:u w:val="single"/>
          <w:lang w:eastAsia="vi-VN"/>
        </w:rPr>
        <w:t>Nhược điểm:</w:t>
      </w:r>
    </w:p>
    <w:p w14:paraId="320A8347" w14:textId="73816C5C" w:rsidR="00AF60EA" w:rsidRPr="00BB74D0" w:rsidRDefault="00AF60EA" w:rsidP="00B0038F">
      <w:pPr>
        <w:pStyle w:val="ListParagraph"/>
        <w:numPr>
          <w:ilvl w:val="0"/>
          <w:numId w:val="19"/>
        </w:numPr>
        <w:tabs>
          <w:tab w:val="left" w:pos="360"/>
          <w:tab w:val="left" w:pos="567"/>
        </w:tabs>
        <w:spacing w:before="12" w:after="12"/>
        <w:ind w:left="360"/>
        <w:rPr>
          <w:rFonts w:eastAsia="Times New Roman" w:cs="Times New Roman"/>
          <w:szCs w:val="26"/>
          <w:lang w:eastAsia="vi-VN"/>
        </w:rPr>
      </w:pPr>
      <w:r w:rsidRPr="00BB74D0">
        <w:rPr>
          <w:rFonts w:eastAsia="Times New Roman" w:cs="Times New Roman"/>
          <w:bCs/>
          <w:szCs w:val="26"/>
          <w:lang w:eastAsia="vi-VN"/>
        </w:rPr>
        <w:t>Quản trị phức tạp:</w:t>
      </w:r>
      <w:r w:rsidRPr="00BB74D0">
        <w:rPr>
          <w:rFonts w:eastAsia="Times New Roman" w:cs="Times New Roman"/>
          <w:szCs w:val="26"/>
          <w:lang w:eastAsia="vi-VN"/>
        </w:rPr>
        <w:t xml:space="preserve"> Quyết định có thể trở nên phức tạp do có nhiều bên liên quan với lợi ích có thể xung đột.</w:t>
      </w:r>
    </w:p>
    <w:p w14:paraId="585B093E" w14:textId="11C52613" w:rsidR="00AF60EA" w:rsidRPr="00BB74D0" w:rsidRDefault="00AF60EA" w:rsidP="00B0038F">
      <w:pPr>
        <w:pStyle w:val="ListParagraph"/>
        <w:numPr>
          <w:ilvl w:val="0"/>
          <w:numId w:val="19"/>
        </w:numPr>
        <w:tabs>
          <w:tab w:val="left" w:pos="360"/>
          <w:tab w:val="left" w:pos="567"/>
        </w:tabs>
        <w:spacing w:before="12" w:after="12"/>
        <w:ind w:left="360"/>
        <w:rPr>
          <w:rFonts w:eastAsia="Times New Roman" w:cs="Times New Roman"/>
          <w:szCs w:val="26"/>
          <w:lang w:eastAsia="vi-VN"/>
        </w:rPr>
      </w:pPr>
      <w:r w:rsidRPr="00BB74D0">
        <w:rPr>
          <w:rFonts w:eastAsia="Times New Roman" w:cs="Times New Roman"/>
          <w:bCs/>
          <w:szCs w:val="26"/>
          <w:lang w:eastAsia="vi-VN"/>
        </w:rPr>
        <w:t>Giảm phi tập trung:</w:t>
      </w:r>
      <w:r w:rsidRPr="00BB74D0">
        <w:rPr>
          <w:rFonts w:eastAsia="Times New Roman" w:cs="Times New Roman"/>
          <w:szCs w:val="26"/>
          <w:lang w:eastAsia="vi-VN"/>
        </w:rPr>
        <w:t xml:space="preserve"> Dù phi tập trung hơn blockchain riêng tư, nhưng số lượng thành viên hạn chế vẫn làm giảm một số lợi ích của tính phi tập trung.</w:t>
      </w:r>
    </w:p>
    <w:p w14:paraId="377E702F" w14:textId="1FF02678" w:rsidR="00AF60EA" w:rsidRPr="00BB74D0" w:rsidRDefault="00AF60EA" w:rsidP="00B0038F">
      <w:pPr>
        <w:pStyle w:val="ListParagraph"/>
        <w:numPr>
          <w:ilvl w:val="0"/>
          <w:numId w:val="19"/>
        </w:numPr>
        <w:tabs>
          <w:tab w:val="left" w:pos="360"/>
          <w:tab w:val="left" w:pos="567"/>
        </w:tabs>
        <w:spacing w:before="12" w:after="12"/>
        <w:ind w:left="360"/>
        <w:rPr>
          <w:rFonts w:eastAsia="Times New Roman" w:cs="Times New Roman"/>
          <w:szCs w:val="26"/>
          <w:lang w:eastAsia="vi-VN"/>
        </w:rPr>
      </w:pPr>
      <w:r w:rsidRPr="00BB74D0">
        <w:rPr>
          <w:rFonts w:eastAsia="Times New Roman" w:cs="Times New Roman"/>
          <w:bCs/>
          <w:szCs w:val="26"/>
          <w:lang w:eastAsia="vi-VN"/>
        </w:rPr>
        <w:t>Khả năng tương tác:</w:t>
      </w:r>
      <w:r w:rsidRPr="00BB74D0">
        <w:rPr>
          <w:rFonts w:eastAsia="Times New Roman" w:cs="Times New Roman"/>
          <w:szCs w:val="26"/>
          <w:lang w:eastAsia="vi-VN"/>
        </w:rPr>
        <w:t xml:space="preserve"> Gặp thách thức khi tích hợp với các mạng hoặc hệ thống blockchain khác.</w:t>
      </w:r>
    </w:p>
    <w:p w14:paraId="1FA39380" w14:textId="2E307B3F" w:rsidR="00AF60EA" w:rsidRPr="00A03FAF" w:rsidRDefault="00A03FAF" w:rsidP="00FD0FFC">
      <w:pPr>
        <w:pStyle w:val="Heading2"/>
        <w:numPr>
          <w:ilvl w:val="1"/>
          <w:numId w:val="52"/>
        </w:numPr>
      </w:pPr>
      <w:bookmarkStart w:id="46" w:name="_Toc182993890"/>
      <w:bookmarkStart w:id="47" w:name="_Toc183024227"/>
      <w:r w:rsidRPr="00A03FAF">
        <w:t>Các thành phần của Blockchain</w:t>
      </w:r>
      <w:bookmarkEnd w:id="46"/>
      <w:bookmarkEnd w:id="47"/>
    </w:p>
    <w:p w14:paraId="615E6333" w14:textId="432BC337" w:rsidR="00AF60EA" w:rsidRPr="006E1D59" w:rsidRDefault="000E5D59" w:rsidP="00AF60EA">
      <w:pPr>
        <w:tabs>
          <w:tab w:val="left" w:pos="284"/>
          <w:tab w:val="left" w:pos="567"/>
        </w:tabs>
        <w:spacing w:before="144" w:after="144"/>
        <w:rPr>
          <w:rFonts w:cs="Times New Roman"/>
          <w:szCs w:val="26"/>
          <w:lang w:val="en-US"/>
        </w:rPr>
      </w:pPr>
      <w:r>
        <w:rPr>
          <w:rFonts w:cs="Times New Roman"/>
          <w:szCs w:val="26"/>
          <w:lang w:val="en-US"/>
        </w:rPr>
        <w:tab/>
      </w:r>
      <w:r w:rsidR="00AF60EA" w:rsidRPr="006E1D59">
        <w:rPr>
          <w:rFonts w:cs="Times New Roman"/>
          <w:szCs w:val="26"/>
          <w:lang w:val="en-US"/>
        </w:rPr>
        <w:t>Blockchain gồm 6 thành phần chính:</w:t>
      </w:r>
    </w:p>
    <w:p w14:paraId="7D10833A" w14:textId="77777777" w:rsidR="00AF60EA" w:rsidRPr="006E1D59" w:rsidRDefault="00AF60EA" w:rsidP="00D111CC">
      <w:pPr>
        <w:tabs>
          <w:tab w:val="left" w:pos="284"/>
          <w:tab w:val="left" w:pos="567"/>
        </w:tabs>
        <w:spacing w:before="144" w:after="144"/>
        <w:jc w:val="center"/>
        <w:rPr>
          <w:rFonts w:cs="Times New Roman"/>
          <w:szCs w:val="26"/>
          <w:lang w:val="en-US"/>
        </w:rPr>
      </w:pPr>
      <w:r w:rsidRPr="006E1D59">
        <w:rPr>
          <w:rFonts w:cs="Times New Roman"/>
          <w:noProof/>
          <w:szCs w:val="26"/>
          <w:lang w:val="en-US" w:eastAsia="ja-JP"/>
        </w:rPr>
        <w:drawing>
          <wp:inline distT="0" distB="0" distL="0" distR="0" wp14:anchorId="3696398B" wp14:editId="03BE4189">
            <wp:extent cx="4600575" cy="258239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LT_Technology_Core_Components_Of_Blockchain_Architecture_Ppt_Gallery_Designs_Download_PDF_Slide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7896" cy="2597730"/>
                    </a:xfrm>
                    <a:prstGeom prst="rect">
                      <a:avLst/>
                    </a:prstGeom>
                  </pic:spPr>
                </pic:pic>
              </a:graphicData>
            </a:graphic>
          </wp:inline>
        </w:drawing>
      </w:r>
    </w:p>
    <w:p w14:paraId="7D8730E4" w14:textId="795F5403" w:rsidR="00AF60EA" w:rsidRPr="006E1D59" w:rsidRDefault="00AF60EA" w:rsidP="00D719D6">
      <w:pPr>
        <w:pStyle w:val="habc"/>
        <w:rPr>
          <w:lang w:val="en-US"/>
        </w:rPr>
      </w:pPr>
      <w:bookmarkStart w:id="48" w:name="_Toc183027723"/>
      <w:r w:rsidRPr="006E1D59">
        <w:rPr>
          <w:lang w:val="en-US"/>
        </w:rPr>
        <w:t>Hình</w:t>
      </w:r>
      <w:r w:rsidR="000E5D59">
        <w:rPr>
          <w:lang w:val="en-US"/>
        </w:rPr>
        <w:t xml:space="preserve"> 1.4</w:t>
      </w:r>
      <w:r w:rsidRPr="006E1D59">
        <w:rPr>
          <w:lang w:val="en-US"/>
        </w:rPr>
        <w:t>. Các thành phần chính của Blockchain</w:t>
      </w:r>
      <w:bookmarkEnd w:id="48"/>
    </w:p>
    <w:p w14:paraId="466B9F87" w14:textId="17D81449" w:rsidR="00AF60EA" w:rsidRPr="000E5D59" w:rsidRDefault="00A03FAF" w:rsidP="00FD0FFC">
      <w:pPr>
        <w:pStyle w:val="Heading3"/>
        <w:numPr>
          <w:ilvl w:val="2"/>
          <w:numId w:val="52"/>
        </w:numPr>
      </w:pPr>
      <w:bookmarkStart w:id="49" w:name="_Toc179508108"/>
      <w:bookmarkStart w:id="50" w:name="_Toc182993891"/>
      <w:bookmarkStart w:id="51" w:name="_Toc183024228"/>
      <w:r w:rsidRPr="000E5D59">
        <w:t>Khối (Block)</w:t>
      </w:r>
      <w:bookmarkEnd w:id="49"/>
      <w:bookmarkEnd w:id="50"/>
      <w:bookmarkEnd w:id="51"/>
    </w:p>
    <w:p w14:paraId="29D3CBE5" w14:textId="34C2C8A9" w:rsidR="00AF60EA" w:rsidRPr="00176672" w:rsidRDefault="00AF60EA" w:rsidP="00176672">
      <w:r w:rsidRPr="00176672">
        <w:tab/>
      </w:r>
      <w:bookmarkStart w:id="52" w:name="_Toc182915774"/>
      <w:bookmarkStart w:id="53" w:name="_Toc182917860"/>
      <w:bookmarkStart w:id="54" w:name="_Toc182941707"/>
      <w:bookmarkStart w:id="55" w:name="_Toc182942444"/>
      <w:bookmarkStart w:id="56" w:name="_Toc182942873"/>
      <w:r w:rsidRPr="00176672">
        <w:t>Các khối (blocks) là các tệp được lưu trữ bởi một Blockchain, nơi dữ liệu giao dịch được ghi lại vĩnh viễn. Một khối ghi lại một phần hoặc tất cả các giao dịch gần đây chưa được xác thực bởi mạng lưới. Khi dữ liệu được xác thực, khối sẽ được đóng lại. Sau đó, một khối mới sẽ được tạo ra để các giao dịch mới có thể được nhập vào và xác thực.</w:t>
      </w:r>
      <w:bookmarkEnd w:id="52"/>
      <w:bookmarkEnd w:id="53"/>
      <w:bookmarkEnd w:id="54"/>
      <w:bookmarkEnd w:id="55"/>
      <w:bookmarkEnd w:id="56"/>
    </w:p>
    <w:p w14:paraId="2F98DC94" w14:textId="77777777" w:rsidR="004D0FFB" w:rsidRPr="004D0FFB" w:rsidRDefault="004D0FFB" w:rsidP="004D0FFB"/>
    <w:p w14:paraId="19DE13A0" w14:textId="1729F273" w:rsidR="004D0FFB" w:rsidRDefault="004D0FFB" w:rsidP="004D0FFB">
      <w:pPr>
        <w:jc w:val="center"/>
      </w:pPr>
      <w:r w:rsidRPr="006E1D59">
        <w:rPr>
          <w:noProof/>
          <w:szCs w:val="26"/>
          <w:lang w:val="en-US" w:eastAsia="ja-JP"/>
        </w:rPr>
        <w:lastRenderedPageBreak/>
        <w:drawing>
          <wp:inline distT="0" distB="0" distL="0" distR="0" wp14:anchorId="754C3401" wp14:editId="46E02A56">
            <wp:extent cx="4905375" cy="1517709"/>
            <wp:effectExtent l="0" t="0" r="0" b="6350"/>
            <wp:docPr id="34" name="Picture 34" descr="Structure of a Block in Blockchain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a Block in Blockchain - Shiksha On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5476" cy="1542492"/>
                    </a:xfrm>
                    <a:prstGeom prst="rect">
                      <a:avLst/>
                    </a:prstGeom>
                    <a:noFill/>
                    <a:ln>
                      <a:noFill/>
                    </a:ln>
                  </pic:spPr>
                </pic:pic>
              </a:graphicData>
            </a:graphic>
          </wp:inline>
        </w:drawing>
      </w:r>
    </w:p>
    <w:p w14:paraId="7D1AB24E" w14:textId="3E78E458" w:rsidR="004D0FFB" w:rsidRPr="00F87FE5" w:rsidRDefault="004D0FFB" w:rsidP="00D719D6">
      <w:pPr>
        <w:pStyle w:val="habc"/>
        <w:rPr>
          <w:rStyle w:val="eop"/>
          <w:i w:val="0"/>
          <w:iCs w:val="0"/>
          <w:szCs w:val="26"/>
          <w:lang w:val="en-US"/>
        </w:rPr>
      </w:pPr>
      <w:bookmarkStart w:id="57" w:name="_Toc183027724"/>
      <w:r w:rsidRPr="00F87FE5">
        <w:rPr>
          <w:rStyle w:val="eop"/>
          <w:szCs w:val="26"/>
          <w:lang w:val="en-US"/>
        </w:rPr>
        <w:t>Hình 1.5. Cấu trúc của 1 block</w:t>
      </w:r>
      <w:bookmarkEnd w:id="57"/>
    </w:p>
    <w:p w14:paraId="3F46F2F4" w14:textId="77777777" w:rsidR="004D0FFB" w:rsidRPr="004D0FFB" w:rsidRDefault="004D0FFB" w:rsidP="004D0FFB"/>
    <w:p w14:paraId="3D41DF77" w14:textId="77777777" w:rsidR="00AF60EA" w:rsidRPr="004D0FFB" w:rsidRDefault="00AF60EA" w:rsidP="00AF60EA">
      <w:pPr>
        <w:tabs>
          <w:tab w:val="left" w:pos="284"/>
          <w:tab w:val="left" w:pos="567"/>
          <w:tab w:val="left" w:pos="851"/>
          <w:tab w:val="left" w:leader="dot" w:pos="1134"/>
          <w:tab w:val="left" w:pos="1418"/>
        </w:tabs>
        <w:spacing w:before="12" w:after="12"/>
        <w:textAlignment w:val="baseline"/>
        <w:rPr>
          <w:rStyle w:val="eop"/>
          <w:rFonts w:cs="Times New Roman"/>
          <w:b/>
          <w:bCs/>
          <w:iCs/>
          <w:szCs w:val="26"/>
          <w:shd w:val="clear" w:color="auto" w:fill="FFFFFF"/>
        </w:rPr>
      </w:pPr>
      <w:r w:rsidRPr="0045472D">
        <w:rPr>
          <w:rStyle w:val="normaltextrun"/>
          <w:rFonts w:cs="Times New Roman"/>
          <w:szCs w:val="26"/>
          <w:shd w:val="clear" w:color="auto" w:fill="FFFFFF"/>
        </w:rPr>
        <w:tab/>
      </w:r>
      <w:r w:rsidRPr="004D0FFB">
        <w:rPr>
          <w:rStyle w:val="normaltextrun"/>
          <w:rFonts w:cs="Times New Roman"/>
          <w:b/>
          <w:bCs/>
          <w:iCs/>
          <w:szCs w:val="26"/>
          <w:shd w:val="clear" w:color="auto" w:fill="FFFFFF"/>
        </w:rPr>
        <w:t>Mỗi khối gồm 2 thành phần chính:</w:t>
      </w:r>
      <w:r w:rsidRPr="004D0FFB">
        <w:rPr>
          <w:rStyle w:val="eop"/>
          <w:rFonts w:cs="Times New Roman"/>
          <w:b/>
          <w:bCs/>
          <w:iCs/>
          <w:szCs w:val="26"/>
          <w:shd w:val="clear" w:color="auto" w:fill="FFFFFF"/>
        </w:rPr>
        <w:t> </w:t>
      </w:r>
    </w:p>
    <w:p w14:paraId="444C4122" w14:textId="0386D1D1" w:rsidR="00F87FE5" w:rsidRPr="00ED3817" w:rsidRDefault="00AF60EA" w:rsidP="00FD0FFC">
      <w:pPr>
        <w:pStyle w:val="ListParagraph"/>
        <w:numPr>
          <w:ilvl w:val="0"/>
          <w:numId w:val="49"/>
        </w:numPr>
        <w:ind w:left="360" w:hanging="180"/>
        <w:rPr>
          <w:b/>
          <w:bCs/>
        </w:rPr>
      </w:pPr>
      <w:r w:rsidRPr="00ED3817">
        <w:rPr>
          <w:b/>
          <w:bCs/>
        </w:rPr>
        <w:t>Tiêu đề khối (Block header)</w:t>
      </w:r>
    </w:p>
    <w:p w14:paraId="06B6F834" w14:textId="78848D3A" w:rsidR="00AF60EA" w:rsidRPr="00F87FE5" w:rsidRDefault="00F87FE5" w:rsidP="00F87FE5">
      <w:pPr>
        <w:pStyle w:val="ListParagraph"/>
        <w:tabs>
          <w:tab w:val="left" w:pos="180"/>
        </w:tabs>
        <w:spacing w:before="12" w:after="12"/>
        <w:ind w:left="0" w:firstLine="270"/>
        <w:textAlignment w:val="baseline"/>
        <w:rPr>
          <w:rFonts w:cs="Times New Roman"/>
          <w:szCs w:val="26"/>
        </w:rPr>
      </w:pPr>
      <w:r w:rsidRPr="00F87FE5">
        <w:rPr>
          <w:rFonts w:cs="Times New Roman"/>
          <w:i/>
          <w:iCs/>
          <w:szCs w:val="26"/>
        </w:rPr>
        <w:t>Tiêu đề khối (Block header)</w:t>
      </w:r>
      <w:r>
        <w:rPr>
          <w:rFonts w:cs="Times New Roman"/>
          <w:szCs w:val="26"/>
        </w:rPr>
        <w:t xml:space="preserve"> </w:t>
      </w:r>
      <w:r w:rsidR="00AF60EA" w:rsidRPr="00F87FE5">
        <w:rPr>
          <w:rFonts w:cs="Times New Roman"/>
          <w:szCs w:val="26"/>
        </w:rPr>
        <w:t xml:space="preserve">là một thành phần quan trọng của mỗi khối trong blockchain. Nó giúp nhận diện và bảo mật một khối trong toàn bộ chuỗi blockchain. Tiêu đề khối được băm lặp đi lặp lại như một phần của cơ chế </w:t>
      </w:r>
      <w:r w:rsidR="00AF60EA" w:rsidRPr="00F87FE5">
        <w:rPr>
          <w:rStyle w:val="Strong"/>
          <w:rFonts w:cs="Times New Roman"/>
          <w:szCs w:val="26"/>
        </w:rPr>
        <w:t>Proof of Work (PoW)</w:t>
      </w:r>
      <w:r w:rsidR="00AF60EA" w:rsidRPr="00F87FE5">
        <w:rPr>
          <w:rFonts w:cs="Times New Roman"/>
          <w:szCs w:val="26"/>
        </w:rPr>
        <w:t>, được sử dụng để xác thực khối và tạo phần thưởng khai thác cho các thợ mỏ (miners) đóng góp tài nguyên tính toán của họ.</w:t>
      </w:r>
    </w:p>
    <w:p w14:paraId="345CA4C1" w14:textId="53C866A5"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cs="Times New Roman"/>
          <w:szCs w:val="26"/>
        </w:rPr>
      </w:pPr>
      <w:r w:rsidRPr="006E1D59">
        <w:rPr>
          <w:rFonts w:cs="Times New Roman"/>
          <w:szCs w:val="26"/>
        </w:rPr>
        <w:tab/>
        <w:t>Thành phần của tiêu đề khối:</w:t>
      </w:r>
    </w:p>
    <w:p w14:paraId="61294CFD" w14:textId="572E4AD6" w:rsidR="00AF60EA" w:rsidRPr="006E1D59" w:rsidRDefault="00AF60EA" w:rsidP="00AF60EA">
      <w:pPr>
        <w:pStyle w:val="paragraph"/>
        <w:tabs>
          <w:tab w:val="left" w:pos="284"/>
          <w:tab w:val="left" w:pos="567"/>
          <w:tab w:val="left" w:pos="851"/>
          <w:tab w:val="left" w:leader="dot" w:pos="1134"/>
          <w:tab w:val="left" w:pos="1418"/>
        </w:tabs>
        <w:spacing w:before="12" w:beforeAutospacing="0" w:after="12" w:afterAutospacing="0" w:line="264" w:lineRule="auto"/>
        <w:jc w:val="both"/>
        <w:textAlignment w:val="baseline"/>
        <w:rPr>
          <w:sz w:val="26"/>
          <w:szCs w:val="26"/>
        </w:rPr>
      </w:pPr>
      <w:r w:rsidRPr="006E1D59">
        <w:rPr>
          <w:rStyle w:val="normaltextrun"/>
          <w:bCs/>
          <w:i/>
          <w:sz w:val="26"/>
          <w:szCs w:val="26"/>
        </w:rPr>
        <w:tab/>
      </w:r>
      <w:r w:rsidRPr="00277ECA">
        <w:rPr>
          <w:rStyle w:val="normaltextrun"/>
          <w:bCs/>
          <w:i/>
          <w:sz w:val="26"/>
          <w:szCs w:val="26"/>
        </w:rPr>
        <w:t>Hash của block</w:t>
      </w:r>
      <w:r w:rsidRPr="006E1D59">
        <w:rPr>
          <w:rStyle w:val="normaltextrun"/>
          <w:i/>
          <w:sz w:val="26"/>
          <w:szCs w:val="26"/>
        </w:rPr>
        <w:t>:</w:t>
      </w:r>
      <w:r w:rsidRPr="006E1D59">
        <w:rPr>
          <w:rStyle w:val="normaltextrun"/>
          <w:sz w:val="26"/>
          <w:szCs w:val="26"/>
        </w:rPr>
        <w:t xml:space="preserve"> Là một mã định danh duy nhất (mã băm) được tạo từ nội dung của block. Bất kỳ thay đổi nhỏ nào trong block cũng sẽ làm thay đổi mã băm này.</w:t>
      </w:r>
      <w:r w:rsidRPr="006E1D59">
        <w:rPr>
          <w:rStyle w:val="eop"/>
          <w:sz w:val="26"/>
          <w:szCs w:val="26"/>
        </w:rPr>
        <w:t> </w:t>
      </w:r>
    </w:p>
    <w:p w14:paraId="087B6DB1" w14:textId="4D5AE846" w:rsidR="00AF60EA" w:rsidRPr="006E1D59" w:rsidRDefault="00AF60EA" w:rsidP="00AF60EA">
      <w:pPr>
        <w:pStyle w:val="paragraph"/>
        <w:tabs>
          <w:tab w:val="left" w:pos="284"/>
          <w:tab w:val="left" w:pos="567"/>
          <w:tab w:val="left" w:pos="851"/>
          <w:tab w:val="left" w:leader="dot" w:pos="1134"/>
          <w:tab w:val="left" w:pos="1418"/>
        </w:tabs>
        <w:spacing w:before="12" w:beforeAutospacing="0" w:after="12" w:afterAutospacing="0" w:line="264" w:lineRule="auto"/>
        <w:jc w:val="both"/>
        <w:textAlignment w:val="baseline"/>
        <w:rPr>
          <w:rStyle w:val="normaltextrun"/>
          <w:sz w:val="26"/>
          <w:szCs w:val="26"/>
        </w:rPr>
      </w:pPr>
      <w:r w:rsidRPr="006E1D59">
        <w:rPr>
          <w:rStyle w:val="normaltextrun"/>
          <w:bCs/>
          <w:i/>
          <w:sz w:val="26"/>
          <w:szCs w:val="26"/>
        </w:rPr>
        <w:tab/>
      </w:r>
      <w:r w:rsidRPr="00277ECA">
        <w:rPr>
          <w:rStyle w:val="normaltextrun"/>
          <w:bCs/>
          <w:i/>
          <w:sz w:val="26"/>
          <w:szCs w:val="26"/>
        </w:rPr>
        <w:t>Hash của block trước</w:t>
      </w:r>
      <w:r w:rsidRPr="006E1D59">
        <w:rPr>
          <w:rStyle w:val="normaltextrun"/>
          <w:i/>
          <w:sz w:val="26"/>
          <w:szCs w:val="26"/>
        </w:rPr>
        <w:t>:</w:t>
      </w:r>
      <w:r w:rsidRPr="006E1D59">
        <w:rPr>
          <w:rStyle w:val="normaltextrun"/>
          <w:sz w:val="26"/>
          <w:szCs w:val="26"/>
        </w:rPr>
        <w:t xml:space="preserve"> Giúp liên kết block hiện tại với block trước đó, tạo thành chuỗi (chain). Đây là lý do Blockchain có tính bất biến và bảo mật cao.</w:t>
      </w:r>
      <w:r w:rsidRPr="006E1D59">
        <w:rPr>
          <w:rStyle w:val="eop"/>
          <w:sz w:val="26"/>
          <w:szCs w:val="26"/>
        </w:rPr>
        <w:t> </w:t>
      </w:r>
    </w:p>
    <w:p w14:paraId="022BC25F" w14:textId="72C931F5" w:rsidR="00AF60EA" w:rsidRPr="004D0FFB" w:rsidRDefault="00AF60EA" w:rsidP="00ED3817">
      <w:pPr>
        <w:tabs>
          <w:tab w:val="left" w:pos="0"/>
          <w:tab w:val="left" w:pos="567"/>
          <w:tab w:val="left" w:pos="851"/>
          <w:tab w:val="left" w:leader="dot" w:pos="1134"/>
          <w:tab w:val="left" w:pos="1418"/>
        </w:tabs>
        <w:spacing w:before="12" w:after="12"/>
        <w:ind w:firstLine="360"/>
        <w:textAlignment w:val="baseline"/>
        <w:rPr>
          <w:rStyle w:val="normaltextrun"/>
          <w:rFonts w:cs="Times New Roman"/>
          <w:bCs/>
          <w:i/>
          <w:szCs w:val="26"/>
          <w:shd w:val="clear" w:color="auto" w:fill="FFFFFF"/>
          <w:lang w:val="vi-VN"/>
        </w:rPr>
      </w:pPr>
      <w:r w:rsidRPr="00277ECA">
        <w:rPr>
          <w:rFonts w:cs="Times New Roman"/>
          <w:i/>
          <w:color w:val="273239"/>
          <w:spacing w:val="2"/>
          <w:szCs w:val="26"/>
          <w:shd w:val="clear" w:color="auto" w:fill="FFFFFF"/>
          <w:lang w:val="vi-VN"/>
        </w:rPr>
        <w:t>Dấu thời gian (Time Stamp</w:t>
      </w:r>
      <w:r w:rsidRPr="004D0FFB">
        <w:rPr>
          <w:rFonts w:cs="Times New Roman"/>
          <w:i/>
          <w:color w:val="273239"/>
          <w:spacing w:val="2"/>
          <w:szCs w:val="26"/>
          <w:u w:val="single"/>
          <w:shd w:val="clear" w:color="auto" w:fill="FFFFFF"/>
          <w:lang w:val="vi-VN"/>
        </w:rPr>
        <w:t>)</w:t>
      </w:r>
      <w:r w:rsidRPr="004D0FFB">
        <w:rPr>
          <w:rFonts w:cs="Times New Roman"/>
          <w:i/>
          <w:color w:val="273239"/>
          <w:spacing w:val="2"/>
          <w:szCs w:val="26"/>
          <w:shd w:val="clear" w:color="auto" w:fill="FFFFFF"/>
          <w:lang w:val="vi-VN"/>
        </w:rPr>
        <w:t>:</w:t>
      </w:r>
      <w:r w:rsidRPr="004D0FFB">
        <w:rPr>
          <w:rFonts w:cs="Times New Roman"/>
          <w:color w:val="273239"/>
          <w:spacing w:val="2"/>
          <w:szCs w:val="26"/>
          <w:shd w:val="clear" w:color="auto" w:fill="FFFFFF"/>
          <w:lang w:val="vi-VN"/>
        </w:rPr>
        <w:t xml:space="preserve"> Đây là hệ thống xác minh dữ liệu vào khối và chỉ định thời gian hoặc ngày tạo cho các tài liệu kỹ thuật số. Dấu thời gian là một chuỗi ký tự xác định duy nhất tài liệu hoặc sự kiện và cho biết thời điểm tài liệu hoặc sự kiện đó được tạo.</w:t>
      </w:r>
    </w:p>
    <w:p w14:paraId="63CC6A49" w14:textId="3B8BB0B2" w:rsidR="00AF60EA" w:rsidRPr="006E1D59" w:rsidRDefault="00AF60EA" w:rsidP="00ED3817">
      <w:pPr>
        <w:pStyle w:val="paragraph"/>
        <w:tabs>
          <w:tab w:val="left" w:pos="0"/>
          <w:tab w:val="left" w:pos="567"/>
          <w:tab w:val="left" w:pos="851"/>
          <w:tab w:val="left" w:leader="dot" w:pos="1134"/>
          <w:tab w:val="left" w:pos="1418"/>
        </w:tabs>
        <w:spacing w:before="12" w:beforeAutospacing="0" w:after="12" w:afterAutospacing="0" w:line="264" w:lineRule="auto"/>
        <w:ind w:firstLine="360"/>
        <w:jc w:val="both"/>
        <w:textAlignment w:val="baseline"/>
        <w:rPr>
          <w:rStyle w:val="normaltextrun"/>
          <w:bCs/>
          <w:sz w:val="26"/>
          <w:szCs w:val="26"/>
        </w:rPr>
      </w:pPr>
      <w:r w:rsidRPr="00277ECA">
        <w:rPr>
          <w:rStyle w:val="normaltextrun"/>
          <w:bCs/>
          <w:i/>
          <w:sz w:val="26"/>
          <w:szCs w:val="26"/>
        </w:rPr>
        <w:t>Nonce</w:t>
      </w:r>
      <w:r w:rsidRPr="006E1D59">
        <w:rPr>
          <w:rStyle w:val="normaltextrun"/>
          <w:bCs/>
          <w:i/>
          <w:sz w:val="26"/>
          <w:szCs w:val="26"/>
        </w:rPr>
        <w:t xml:space="preserve">: </w:t>
      </w:r>
      <w:r w:rsidRPr="006E1D59">
        <w:rPr>
          <w:rStyle w:val="normaltextrun"/>
          <w:bCs/>
          <w:sz w:val="26"/>
          <w:szCs w:val="26"/>
        </w:rPr>
        <w:t xml:space="preserve">Một số nonce chỉ được sử dụng một lần. Nó là một phần quan trọng trong </w:t>
      </w:r>
      <w:r w:rsidRPr="006E1D59">
        <w:rPr>
          <w:rStyle w:val="normaltextrun"/>
          <w:bCs/>
          <w:sz w:val="26"/>
          <w:szCs w:val="26"/>
          <w:lang w:val="en-US"/>
        </w:rPr>
        <w:t>bằng chứng công việc (P</w:t>
      </w:r>
      <w:r w:rsidRPr="006E1D59">
        <w:rPr>
          <w:rStyle w:val="normaltextrun"/>
          <w:bCs/>
          <w:sz w:val="26"/>
          <w:szCs w:val="26"/>
        </w:rPr>
        <w:t xml:space="preserve">roof of </w:t>
      </w:r>
      <w:r w:rsidRPr="006E1D59">
        <w:rPr>
          <w:rStyle w:val="normaltextrun"/>
          <w:bCs/>
          <w:sz w:val="26"/>
          <w:szCs w:val="26"/>
          <w:lang w:val="en-US"/>
        </w:rPr>
        <w:t>W</w:t>
      </w:r>
      <w:r w:rsidRPr="006E1D59">
        <w:rPr>
          <w:rStyle w:val="normaltextrun"/>
          <w:bCs/>
          <w:sz w:val="26"/>
          <w:szCs w:val="26"/>
        </w:rPr>
        <w:t>ork</w:t>
      </w:r>
      <w:r w:rsidRPr="006E1D59">
        <w:rPr>
          <w:rStyle w:val="normaltextrun"/>
          <w:bCs/>
          <w:sz w:val="26"/>
          <w:szCs w:val="26"/>
          <w:lang w:val="en-US"/>
        </w:rPr>
        <w:t xml:space="preserve"> – PoW)</w:t>
      </w:r>
      <w:r w:rsidRPr="006E1D59">
        <w:rPr>
          <w:rStyle w:val="normaltextrun"/>
          <w:bCs/>
          <w:sz w:val="26"/>
          <w:szCs w:val="26"/>
        </w:rPr>
        <w:t xml:space="preserve"> trong khối. Nó được so sánh với mục tiêu hiện tại để xem nó có nhỏ hơn hoặc bằng mục tiêu hiện tại hay không. Những người đào, kiểm tra và tính toán nhiều nonce mỗi giây cho đến khi họ tìm ra nonce có giá trị hợp lệ.</w:t>
      </w:r>
    </w:p>
    <w:p w14:paraId="6B964947" w14:textId="5D529C07" w:rsidR="00F87FE5" w:rsidRPr="004D0FFB" w:rsidRDefault="00AF60EA" w:rsidP="004D0FFB">
      <w:pPr>
        <w:pStyle w:val="paragraph"/>
        <w:tabs>
          <w:tab w:val="left" w:pos="284"/>
          <w:tab w:val="left" w:pos="567"/>
          <w:tab w:val="left" w:pos="851"/>
          <w:tab w:val="left" w:leader="dot" w:pos="1134"/>
          <w:tab w:val="left" w:pos="1418"/>
        </w:tabs>
        <w:spacing w:before="12" w:beforeAutospacing="0" w:after="12" w:afterAutospacing="0" w:line="264" w:lineRule="auto"/>
        <w:jc w:val="both"/>
        <w:textAlignment w:val="baseline"/>
        <w:rPr>
          <w:rStyle w:val="eop"/>
          <w:sz w:val="26"/>
          <w:szCs w:val="26"/>
        </w:rPr>
      </w:pPr>
      <w:r w:rsidRPr="006E1D59">
        <w:rPr>
          <w:rStyle w:val="eop"/>
          <w:sz w:val="26"/>
          <w:szCs w:val="26"/>
        </w:rPr>
        <w:tab/>
      </w:r>
      <w:r w:rsidRPr="00277ECA">
        <w:rPr>
          <w:rStyle w:val="eop"/>
          <w:i/>
          <w:sz w:val="26"/>
          <w:szCs w:val="26"/>
        </w:rPr>
        <w:t>Merkle Root</w:t>
      </w:r>
      <w:r w:rsidRPr="004D0FFB">
        <w:rPr>
          <w:rStyle w:val="eop"/>
          <w:sz w:val="26"/>
          <w:szCs w:val="26"/>
        </w:rPr>
        <w:t>: Đây là một loại cấu trúc dữ liệu để kết nối các khối dữ liệu khác nhau. Cây Merkle (Merkle Tree) lưu trữ tất cả các giao dịch trong một khối bằng cách tạo ra một dấu vân tay kỹ thuật số của toàn bộ giao dịch. Nó cho phép người dùng xác minh xem một giao dịch có thể được bao gồm trong khối hay không.</w:t>
      </w:r>
    </w:p>
    <w:p w14:paraId="798EE15F" w14:textId="0F27801E" w:rsidR="00F87FE5" w:rsidRPr="00F87FE5" w:rsidRDefault="00AF60EA" w:rsidP="00FD0FFC">
      <w:pPr>
        <w:pStyle w:val="paragraph"/>
        <w:numPr>
          <w:ilvl w:val="0"/>
          <w:numId w:val="49"/>
        </w:numPr>
        <w:tabs>
          <w:tab w:val="left" w:pos="284"/>
          <w:tab w:val="left" w:pos="567"/>
          <w:tab w:val="left" w:pos="851"/>
          <w:tab w:val="left" w:leader="dot" w:pos="1134"/>
          <w:tab w:val="left" w:pos="1418"/>
        </w:tabs>
        <w:spacing w:before="12" w:beforeAutospacing="0" w:after="12" w:afterAutospacing="0" w:line="264" w:lineRule="auto"/>
        <w:ind w:left="360" w:hanging="180"/>
        <w:jc w:val="both"/>
        <w:textAlignment w:val="baseline"/>
        <w:rPr>
          <w:rStyle w:val="eop"/>
          <w:color w:val="222222"/>
          <w:sz w:val="26"/>
          <w:szCs w:val="26"/>
          <w:shd w:val="clear" w:color="auto" w:fill="FFFFFF"/>
        </w:rPr>
      </w:pPr>
      <w:r w:rsidRPr="006E1D59">
        <w:rPr>
          <w:rStyle w:val="eop"/>
          <w:b/>
          <w:sz w:val="26"/>
          <w:szCs w:val="26"/>
          <w:lang w:val="en-US"/>
        </w:rPr>
        <w:t>Thân khối (Block body)</w:t>
      </w:r>
    </w:p>
    <w:p w14:paraId="59704C15" w14:textId="46895D76" w:rsidR="00AF60EA" w:rsidRPr="00503190" w:rsidRDefault="00F87FE5" w:rsidP="00F87FE5">
      <w:pPr>
        <w:pStyle w:val="paragraph"/>
        <w:tabs>
          <w:tab w:val="left" w:pos="284"/>
          <w:tab w:val="left" w:pos="567"/>
          <w:tab w:val="left" w:pos="851"/>
          <w:tab w:val="left" w:leader="dot" w:pos="1134"/>
          <w:tab w:val="left" w:pos="1418"/>
        </w:tabs>
        <w:spacing w:before="12" w:beforeAutospacing="0" w:after="12" w:afterAutospacing="0" w:line="264" w:lineRule="auto"/>
        <w:jc w:val="both"/>
        <w:textAlignment w:val="baseline"/>
        <w:rPr>
          <w:b/>
          <w:i/>
          <w:iCs/>
          <w:color w:val="000000" w:themeColor="text1"/>
        </w:rPr>
      </w:pPr>
      <w:r w:rsidRPr="004D0FFB">
        <w:rPr>
          <w:rStyle w:val="eop"/>
          <w:bCs/>
          <w:sz w:val="26"/>
          <w:szCs w:val="26"/>
        </w:rPr>
        <w:tab/>
      </w:r>
      <w:r w:rsidR="00AF60EA" w:rsidRPr="0024046C">
        <w:rPr>
          <w:i/>
          <w:iCs/>
          <w:color w:val="222222"/>
          <w:sz w:val="26"/>
          <w:szCs w:val="26"/>
          <w:shd w:val="clear" w:color="auto" w:fill="FFFFFF"/>
        </w:rPr>
        <w:t>Phần thân của khối</w:t>
      </w:r>
      <w:r w:rsidR="0024046C" w:rsidRPr="004D0FFB">
        <w:rPr>
          <w:i/>
          <w:iCs/>
          <w:color w:val="222222"/>
          <w:sz w:val="26"/>
          <w:szCs w:val="26"/>
          <w:shd w:val="clear" w:color="auto" w:fill="FFFFFF"/>
        </w:rPr>
        <w:t xml:space="preserve"> (Block body)</w:t>
      </w:r>
      <w:r w:rsidR="00AF60EA" w:rsidRPr="006E1D59">
        <w:rPr>
          <w:color w:val="222222"/>
          <w:sz w:val="26"/>
          <w:szCs w:val="26"/>
          <w:shd w:val="clear" w:color="auto" w:fill="FFFFFF"/>
        </w:rPr>
        <w:t xml:space="preserve"> có thể hiểu được là khoang chứa hàng của một chiếc xe tải. Nó chứa tất cả các giao dịch được xác nhận với khối. Mỗi giao dịch thường bao gồm các thông tin về địa chỉ người gửi, địa chỉ người nhận, số lượng tài sản, phí giao dịch và chữ kí số. Các giao dịch trong một khối không chỉ trong một danh sách, mà trong một thứ gọi l</w:t>
      </w:r>
      <w:r w:rsidR="00503190" w:rsidRPr="008763C5">
        <w:rPr>
          <w:color w:val="222222"/>
          <w:sz w:val="26"/>
          <w:szCs w:val="26"/>
          <w:shd w:val="clear" w:color="auto" w:fill="FFFFFF"/>
        </w:rPr>
        <w:t xml:space="preserve">à </w:t>
      </w:r>
      <w:r w:rsidR="0024046C" w:rsidRPr="00503190">
        <w:rPr>
          <w:bCs/>
          <w:color w:val="000000" w:themeColor="text1"/>
          <w:sz w:val="26"/>
          <w:szCs w:val="26"/>
          <w:shd w:val="clear" w:color="auto" w:fill="FFFFFF"/>
        </w:rPr>
        <w:t xml:space="preserve">cây Merkle (Merkle </w:t>
      </w:r>
      <w:r w:rsidR="00AF60EA" w:rsidRPr="00503190">
        <w:rPr>
          <w:bCs/>
          <w:color w:val="000000" w:themeColor="text1"/>
          <w:sz w:val="26"/>
          <w:szCs w:val="26"/>
          <w:shd w:val="clear" w:color="auto" w:fill="FFFFFF"/>
        </w:rPr>
        <w:t>Tree).</w:t>
      </w:r>
      <w:r w:rsidR="0024046C" w:rsidRPr="00503190">
        <w:rPr>
          <w:bCs/>
          <w:color w:val="000000" w:themeColor="text1"/>
          <w:sz w:val="26"/>
          <w:szCs w:val="26"/>
          <w:shd w:val="clear" w:color="auto" w:fill="FFFFFF"/>
        </w:rPr>
        <w:t xml:space="preserve">   </w:t>
      </w:r>
    </w:p>
    <w:p w14:paraId="315002EC" w14:textId="1CDAFC2A" w:rsidR="0045472D" w:rsidRPr="004D0FFB" w:rsidRDefault="00503190" w:rsidP="0045472D">
      <w:pPr>
        <w:pStyle w:val="paragraph"/>
        <w:tabs>
          <w:tab w:val="left" w:pos="284"/>
          <w:tab w:val="left" w:pos="567"/>
          <w:tab w:val="left" w:pos="851"/>
          <w:tab w:val="left" w:leader="dot" w:pos="1134"/>
          <w:tab w:val="left" w:pos="1418"/>
        </w:tabs>
        <w:spacing w:before="12" w:beforeAutospacing="0" w:after="12" w:afterAutospacing="0" w:line="264" w:lineRule="auto"/>
        <w:jc w:val="both"/>
        <w:textAlignment w:val="baseline"/>
        <w:rPr>
          <w:color w:val="222222"/>
          <w:sz w:val="26"/>
          <w:szCs w:val="26"/>
          <w:shd w:val="clear" w:color="auto" w:fill="FFFFFF"/>
        </w:rPr>
      </w:pPr>
      <w:r w:rsidRPr="006E1D59">
        <w:rPr>
          <w:noProof/>
          <w:sz w:val="26"/>
          <w:szCs w:val="26"/>
          <w:lang w:val="en-US" w:eastAsia="ja-JP"/>
        </w:rPr>
        <w:lastRenderedPageBreak/>
        <w:drawing>
          <wp:anchor distT="0" distB="0" distL="114300" distR="114300" simplePos="0" relativeHeight="251673088" behindDoc="1" locked="0" layoutInCell="1" allowOverlap="1" wp14:anchorId="7129A55E" wp14:editId="797FE199">
            <wp:simplePos x="0" y="0"/>
            <wp:positionH relativeFrom="margin">
              <wp:posOffset>3007995</wp:posOffset>
            </wp:positionH>
            <wp:positionV relativeFrom="margin">
              <wp:posOffset>220980</wp:posOffset>
            </wp:positionV>
            <wp:extent cx="3054350" cy="1835785"/>
            <wp:effectExtent l="0" t="0" r="0" b="0"/>
            <wp:wrapTight wrapText="bothSides">
              <wp:wrapPolygon edited="0">
                <wp:start x="0" y="0"/>
                <wp:lineTo x="0" y="21294"/>
                <wp:lineTo x="21420" y="21294"/>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4350" cy="1835785"/>
                    </a:xfrm>
                    <a:prstGeom prst="rect">
                      <a:avLst/>
                    </a:prstGeom>
                  </pic:spPr>
                </pic:pic>
              </a:graphicData>
            </a:graphic>
            <wp14:sizeRelH relativeFrom="margin">
              <wp14:pctWidth>0</wp14:pctWidth>
            </wp14:sizeRelH>
            <wp14:sizeRelV relativeFrom="margin">
              <wp14:pctHeight>0</wp14:pctHeight>
            </wp14:sizeRelV>
          </wp:anchor>
        </w:drawing>
      </w:r>
      <w:r w:rsidR="00AF60EA" w:rsidRPr="004D0FFB">
        <w:rPr>
          <w:rStyle w:val="eop"/>
          <w:sz w:val="26"/>
          <w:szCs w:val="26"/>
        </w:rPr>
        <w:tab/>
      </w:r>
      <w:r w:rsidR="00AF60EA" w:rsidRPr="006E1D59">
        <w:rPr>
          <w:color w:val="222222"/>
          <w:sz w:val="26"/>
          <w:szCs w:val="26"/>
          <w:shd w:val="clear" w:color="auto" w:fill="FFFFFF"/>
        </w:rPr>
        <w:t>Cây Merkle được đặt tên theo nhà toán học Ralph Merkle. Đầu tiên, dữ liệu sẽ được băm. Sau đó, các mã băm được sẽ được</w:t>
      </w:r>
    </w:p>
    <w:p w14:paraId="543A7210" w14:textId="252B0E8B" w:rsidR="00F87FE5" w:rsidRDefault="00AF60EA" w:rsidP="00AF60EA">
      <w:pPr>
        <w:pStyle w:val="paragraph"/>
        <w:tabs>
          <w:tab w:val="left" w:pos="284"/>
          <w:tab w:val="left" w:pos="567"/>
          <w:tab w:val="left" w:pos="851"/>
          <w:tab w:val="left" w:leader="dot" w:pos="1134"/>
          <w:tab w:val="left" w:pos="1418"/>
        </w:tabs>
        <w:spacing w:before="12" w:beforeAutospacing="0" w:after="12" w:afterAutospacing="0" w:line="264" w:lineRule="auto"/>
        <w:jc w:val="both"/>
        <w:textAlignment w:val="baseline"/>
        <w:rPr>
          <w:rStyle w:val="hinhanhbaocaoChar"/>
        </w:rPr>
      </w:pPr>
      <w:r w:rsidRPr="006E1D59">
        <w:rPr>
          <w:color w:val="222222"/>
          <w:sz w:val="26"/>
          <w:szCs w:val="26"/>
          <w:shd w:val="clear" w:color="auto" w:fill="FFFFFF"/>
        </w:rPr>
        <w:t>băm một lần nữa và hợp nhất lại. Cuối cùng, Cây Merkle được hợp nhất thành một hàm băm duy nhất. Hàm băm cuối cùng này cũng được gọi là hàm băm gốc – gốc của cây. Nó đại diện cho tất cả các thông tin của nó trên “những chiếc lá” (giao dịch cá nhân) và “các cành cây” (các mã băm của lá) trong một chuỗi tương đối ngắn</w:t>
      </w:r>
      <w:r w:rsidRPr="00374D85">
        <w:rPr>
          <w:rStyle w:val="hinhanhbaocaoChar"/>
        </w:rPr>
        <w:t>.</w:t>
      </w:r>
    </w:p>
    <w:p w14:paraId="7FD9B126" w14:textId="07FE3561" w:rsidR="006249DB" w:rsidRPr="006249DB" w:rsidRDefault="006249DB" w:rsidP="006249DB">
      <w:pPr>
        <w:pStyle w:val="habc"/>
        <w:ind w:left="3628"/>
      </w:pPr>
      <w:bookmarkStart w:id="58" w:name="_Toc183027725"/>
      <w:r w:rsidRPr="006249DB">
        <w:t>Hình 1.6. Cây Merkle</w:t>
      </w:r>
      <w:bookmarkEnd w:id="58"/>
    </w:p>
    <w:p w14:paraId="0C8D38DB" w14:textId="39D1B500" w:rsidR="00AF60EA" w:rsidRPr="00A03FAF" w:rsidRDefault="00A03FAF" w:rsidP="00FD0FFC">
      <w:pPr>
        <w:pStyle w:val="Heading3"/>
        <w:numPr>
          <w:ilvl w:val="2"/>
          <w:numId w:val="52"/>
        </w:numPr>
      </w:pPr>
      <w:bookmarkStart w:id="59" w:name="_Toc179508109"/>
      <w:bookmarkStart w:id="60" w:name="_Toc182993892"/>
      <w:bookmarkStart w:id="61" w:name="_Toc183024229"/>
      <w:r w:rsidRPr="00A03FAF">
        <w:t>Nút (Node)</w:t>
      </w:r>
      <w:bookmarkEnd w:id="59"/>
      <w:bookmarkEnd w:id="60"/>
      <w:bookmarkEnd w:id="61"/>
    </w:p>
    <w:p w14:paraId="6C6A419C" w14:textId="01A40F4B" w:rsidR="0024046C" w:rsidRDefault="00503190" w:rsidP="00AF60EA">
      <w:pPr>
        <w:tabs>
          <w:tab w:val="left" w:pos="284"/>
          <w:tab w:val="left" w:pos="567"/>
          <w:tab w:val="left" w:pos="851"/>
          <w:tab w:val="left" w:leader="dot" w:pos="1134"/>
          <w:tab w:val="left" w:pos="1418"/>
        </w:tabs>
        <w:spacing w:before="12" w:after="12"/>
        <w:textAlignment w:val="baseline"/>
        <w:rPr>
          <w:rFonts w:eastAsia="Times New Roman" w:cs="Times New Roman"/>
          <w:i/>
          <w:iCs/>
          <w:szCs w:val="26"/>
          <w:lang w:val="en-US" w:eastAsia="vi-VN"/>
        </w:rPr>
      </w:pPr>
      <w:r w:rsidRPr="006E1D59">
        <w:rPr>
          <w:rFonts w:cs="Times New Roman"/>
          <w:noProof/>
          <w:szCs w:val="26"/>
          <w:lang w:val="en-US" w:eastAsia="ja-JP"/>
        </w:rPr>
        <w:drawing>
          <wp:anchor distT="0" distB="0" distL="114300" distR="114300" simplePos="0" relativeHeight="251676160" behindDoc="0" locked="0" layoutInCell="1" allowOverlap="1" wp14:anchorId="67F53B0B" wp14:editId="632AA45B">
            <wp:simplePos x="0" y="0"/>
            <wp:positionH relativeFrom="margin">
              <wp:posOffset>2392680</wp:posOffset>
            </wp:positionH>
            <wp:positionV relativeFrom="paragraph">
              <wp:posOffset>271780</wp:posOffset>
            </wp:positionV>
            <wp:extent cx="3771265" cy="2072640"/>
            <wp:effectExtent l="0" t="0" r="635" b="3810"/>
            <wp:wrapSquare wrapText="bothSides"/>
            <wp:docPr id="6" name="Picture 6" descr="Diagram showcasing the different types of nodes: Full nodes and light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casing the different types of nodes: Full nodes and light nod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126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60EA" w:rsidRPr="004D0FFB">
        <w:rPr>
          <w:rFonts w:eastAsia="Times New Roman" w:cs="Times New Roman"/>
          <w:szCs w:val="26"/>
          <w:lang w:val="vi-VN" w:eastAsia="vi-VN"/>
        </w:rPr>
        <w:tab/>
        <w:t xml:space="preserve">Một nút Blockchain là một phần quan trọng của mạng Blockchain, chịu trách nhiệm duy trì sổ cái phân tán bằng cách xử lý các giao dịch và xác thực các khối mới. Các nút này là duy nhất và được xác định thông qua một mã định danh duy nhất được gắn vào chúng. Mạng lưới càng có nhiều nút thì càng trở nên phi tập trung và an toàn. Có nhiều loại nút Blockchain, tuy nhiên có 2 loại chính là </w:t>
      </w:r>
      <w:r w:rsidR="00AF60EA" w:rsidRPr="004D0FFB">
        <w:rPr>
          <w:rFonts w:eastAsia="Times New Roman" w:cs="Times New Roman"/>
          <w:i/>
          <w:iCs/>
          <w:szCs w:val="26"/>
          <w:lang w:val="vi-VN" w:eastAsia="vi-VN"/>
        </w:rPr>
        <w:t>full node</w:t>
      </w:r>
      <w:r w:rsidR="00AF60EA" w:rsidRPr="004D0FFB">
        <w:rPr>
          <w:rFonts w:eastAsia="Times New Roman" w:cs="Times New Roman"/>
          <w:szCs w:val="26"/>
          <w:lang w:val="vi-VN" w:eastAsia="vi-VN"/>
        </w:rPr>
        <w:t xml:space="preserve"> và </w:t>
      </w:r>
      <w:r w:rsidR="00AF60EA" w:rsidRPr="004D0FFB">
        <w:rPr>
          <w:rFonts w:eastAsia="Times New Roman" w:cs="Times New Roman"/>
          <w:i/>
          <w:iCs/>
          <w:szCs w:val="26"/>
          <w:lang w:val="vi-VN" w:eastAsia="vi-VN"/>
        </w:rPr>
        <w:t>light node</w:t>
      </w:r>
      <w:r w:rsidR="006249DB">
        <w:rPr>
          <w:rStyle w:val="hinhanhbaocaoChar"/>
          <w:lang w:val="en-US"/>
        </w:rPr>
        <w:t>.</w:t>
      </w:r>
      <w:r>
        <w:rPr>
          <w:rFonts w:eastAsia="Times New Roman" w:cs="Times New Roman"/>
          <w:i/>
          <w:iCs/>
          <w:szCs w:val="26"/>
          <w:lang w:val="en-US" w:eastAsia="vi-VN"/>
        </w:rPr>
        <w:t xml:space="preserve"> </w:t>
      </w:r>
    </w:p>
    <w:p w14:paraId="0DEB679F" w14:textId="48D60018" w:rsidR="006249DB" w:rsidRPr="006249DB" w:rsidRDefault="006249DB" w:rsidP="006249DB">
      <w:pPr>
        <w:pStyle w:val="habc"/>
        <w:ind w:left="3628"/>
      </w:pPr>
      <w:r>
        <w:rPr>
          <w:lang w:val="en-US" w:eastAsia="vi-VN"/>
        </w:rPr>
        <w:tab/>
      </w:r>
      <w:bookmarkStart w:id="62" w:name="_Toc183027726"/>
      <w:r w:rsidRPr="006249DB">
        <w:rPr>
          <w:lang w:val="en-US" w:eastAsia="vi-VN"/>
        </w:rPr>
        <w:t>Hình 1.7. Phân loại Node</w:t>
      </w:r>
      <w:bookmarkEnd w:id="62"/>
    </w:p>
    <w:p w14:paraId="7182E290" w14:textId="5C2E7E49" w:rsidR="00AF60EA" w:rsidRPr="00ED3817" w:rsidRDefault="00AF60EA" w:rsidP="00FD0FFC">
      <w:pPr>
        <w:pStyle w:val="ListParagraph"/>
        <w:numPr>
          <w:ilvl w:val="0"/>
          <w:numId w:val="50"/>
        </w:numPr>
        <w:tabs>
          <w:tab w:val="left" w:pos="284"/>
          <w:tab w:val="left" w:pos="567"/>
          <w:tab w:val="left" w:pos="851"/>
          <w:tab w:val="left" w:leader="dot" w:pos="1134"/>
          <w:tab w:val="left" w:pos="1418"/>
        </w:tabs>
        <w:spacing w:before="12" w:after="12"/>
        <w:ind w:left="360"/>
        <w:textAlignment w:val="baseline"/>
        <w:rPr>
          <w:rFonts w:eastAsia="Times New Roman" w:cs="Times New Roman"/>
          <w:b/>
          <w:szCs w:val="26"/>
          <w:lang w:val="en-US" w:eastAsia="vi-VN"/>
        </w:rPr>
      </w:pPr>
      <w:r w:rsidRPr="00ED3817">
        <w:rPr>
          <w:rFonts w:eastAsia="Times New Roman" w:cs="Times New Roman"/>
          <w:b/>
          <w:szCs w:val="26"/>
          <w:lang w:val="en-US" w:eastAsia="vi-VN"/>
        </w:rPr>
        <w:t>Full node</w:t>
      </w:r>
    </w:p>
    <w:p w14:paraId="453A9723" w14:textId="5C0B78EB" w:rsidR="00AF60EA" w:rsidRPr="006E1D59" w:rsidRDefault="0024046C" w:rsidP="0024046C">
      <w:pPr>
        <w:tabs>
          <w:tab w:val="left" w:pos="284"/>
          <w:tab w:val="left" w:pos="567"/>
        </w:tabs>
        <w:rPr>
          <w:rFonts w:cs="Times New Roman"/>
          <w:szCs w:val="26"/>
        </w:rPr>
      </w:pPr>
      <w:r>
        <w:rPr>
          <w:rFonts w:eastAsia="Times New Roman" w:cs="Times New Roman"/>
          <w:szCs w:val="26"/>
          <w:lang w:val="en-US" w:eastAsia="vi-VN"/>
        </w:rPr>
        <w:tab/>
      </w:r>
      <w:r w:rsidR="00AF60EA" w:rsidRPr="006E1D59">
        <w:rPr>
          <w:rFonts w:eastAsia="Times New Roman" w:cs="Times New Roman"/>
          <w:szCs w:val="26"/>
          <w:lang w:val="en-US" w:eastAsia="vi-VN"/>
        </w:rPr>
        <w:t xml:space="preserve">Full node </w:t>
      </w:r>
      <w:r w:rsidR="00AF60EA" w:rsidRPr="006E1D59">
        <w:rPr>
          <w:rFonts w:cs="Times New Roman"/>
          <w:szCs w:val="26"/>
        </w:rPr>
        <w:t>hoạt động như một máy chủ (server) trong mạng lưới phi tập trung. Nhiệm vụ chính của full node bao gồm duy trì sự đồng thuận giữa các node khác và xác minh các giao dịch. Full node cũng lưu trữ một bản sao của sổ cái blockchain, do đó nó an toàn hơn và cho phép các chức năng nâng cao như quyền biểu quyết cho các đề xuất trong blockchain.</w:t>
      </w:r>
    </w:p>
    <w:p w14:paraId="73C4F80C" w14:textId="3F2AC229" w:rsidR="00AF60EA" w:rsidRPr="006E1D59" w:rsidRDefault="0024046C" w:rsidP="0024046C">
      <w:pPr>
        <w:tabs>
          <w:tab w:val="left" w:pos="284"/>
          <w:tab w:val="left" w:pos="567"/>
        </w:tabs>
        <w:rPr>
          <w:rFonts w:eastAsia="Times New Roman" w:cs="Times New Roman"/>
          <w:color w:val="141414"/>
          <w:szCs w:val="26"/>
          <w:lang w:val="en-US" w:eastAsia="vi-VN"/>
        </w:rPr>
      </w:pPr>
      <w:r>
        <w:rPr>
          <w:rFonts w:eastAsia="Times New Roman" w:cs="Times New Roman"/>
          <w:color w:val="141414"/>
          <w:szCs w:val="26"/>
          <w:lang w:val="en-US" w:eastAsia="vi-VN"/>
        </w:rPr>
        <w:tab/>
      </w:r>
      <w:r w:rsidR="00AF60EA" w:rsidRPr="006E1D59">
        <w:rPr>
          <w:rFonts w:eastAsia="Times New Roman" w:cs="Times New Roman"/>
          <w:color w:val="141414"/>
          <w:szCs w:val="26"/>
          <w:lang w:val="en-US" w:eastAsia="vi-VN"/>
        </w:rPr>
        <w:t>Full node có thể chia thành các loại như:</w:t>
      </w:r>
    </w:p>
    <w:p w14:paraId="666CD87F" w14:textId="77777777" w:rsidR="00AF60EA" w:rsidRPr="006E1D59" w:rsidRDefault="00AF60EA" w:rsidP="0024046C">
      <w:pPr>
        <w:tabs>
          <w:tab w:val="left" w:pos="284"/>
          <w:tab w:val="left" w:pos="567"/>
        </w:tabs>
        <w:ind w:firstLine="180"/>
        <w:rPr>
          <w:rFonts w:cs="Times New Roman"/>
          <w:b/>
          <w:szCs w:val="26"/>
        </w:rPr>
      </w:pPr>
      <w:r w:rsidRPr="006E1D59">
        <w:rPr>
          <w:rFonts w:eastAsia="Times New Roman" w:cs="Times New Roman"/>
          <w:color w:val="141414"/>
          <w:szCs w:val="26"/>
          <w:lang w:val="en-US" w:eastAsia="vi-VN"/>
        </w:rPr>
        <w:t>-</w:t>
      </w:r>
      <w:r w:rsidRPr="006E1D59">
        <w:rPr>
          <w:rFonts w:eastAsia="Times New Roman" w:cs="Times New Roman"/>
          <w:color w:val="141414"/>
          <w:szCs w:val="26"/>
          <w:lang w:eastAsia="vi-VN"/>
        </w:rPr>
        <w:t xml:space="preserve"> </w:t>
      </w:r>
      <w:r w:rsidRPr="006E1D59">
        <w:rPr>
          <w:rFonts w:eastAsia="Times New Roman" w:cs="Times New Roman"/>
          <w:color w:val="141414"/>
          <w:szCs w:val="26"/>
          <w:lang w:val="en-US" w:eastAsia="vi-VN"/>
        </w:rPr>
        <w:t xml:space="preserve">Full node lưu trữ (Archival full node): </w:t>
      </w:r>
      <w:r w:rsidRPr="006E1D59">
        <w:rPr>
          <w:rFonts w:cs="Times New Roman"/>
          <w:szCs w:val="26"/>
          <w:lang w:val="en-US"/>
        </w:rPr>
        <w:t>L</w:t>
      </w:r>
      <w:r w:rsidRPr="006E1D59">
        <w:rPr>
          <w:rFonts w:cs="Times New Roman"/>
          <w:szCs w:val="26"/>
        </w:rPr>
        <w:t xml:space="preserve">à các node lưu trữ toàn bộ lịch sử giao dịch của blockchain, từ khối đầu tiên đến khối mới nhất. Những node này thực thi các quy tắc đồng thuận và xác thực các giao dịch. Blockchain có thể được xây dựng lại từ một </w:t>
      </w:r>
      <w:r w:rsidRPr="006E1D59">
        <w:rPr>
          <w:rStyle w:val="Strong"/>
          <w:rFonts w:cs="Times New Roman"/>
          <w:szCs w:val="26"/>
        </w:rPr>
        <w:t>full node lưu trữ</w:t>
      </w:r>
      <w:r w:rsidRPr="006E1D59">
        <w:rPr>
          <w:rFonts w:cs="Times New Roman"/>
          <w:szCs w:val="26"/>
        </w:rPr>
        <w:t xml:space="preserve"> nếu cần thiết, vì nó chứa đầy đủ dữ liệu giao dịch lịch sử. Full node lưu trữ có thể bao gồm các loại node như node khai thác (Mining node), node quản trị (Authority node), node cược (Staking node) và master node.</w:t>
      </w:r>
    </w:p>
    <w:p w14:paraId="78BA6EF4" w14:textId="77777777" w:rsidR="00AF60EA" w:rsidRPr="006E1D59" w:rsidRDefault="00AF60EA" w:rsidP="0024046C">
      <w:pPr>
        <w:tabs>
          <w:tab w:val="left" w:pos="284"/>
          <w:tab w:val="left" w:pos="567"/>
        </w:tabs>
        <w:ind w:firstLine="180"/>
        <w:rPr>
          <w:rFonts w:eastAsia="Times New Roman" w:cs="Times New Roman"/>
          <w:color w:val="141414"/>
          <w:szCs w:val="26"/>
          <w:lang w:eastAsia="vi-VN"/>
        </w:rPr>
      </w:pPr>
      <w:r w:rsidRPr="006E1D59">
        <w:rPr>
          <w:rFonts w:cs="Times New Roman"/>
          <w:szCs w:val="26"/>
        </w:rPr>
        <w:t xml:space="preserve">- Full node cắt giảm (Pruned full node): Là phiên bản rút gọn của </w:t>
      </w:r>
      <w:r w:rsidRPr="006E1D59">
        <w:rPr>
          <w:rStyle w:val="Strong"/>
          <w:rFonts w:cs="Times New Roman"/>
          <w:szCs w:val="26"/>
        </w:rPr>
        <w:t>full node lưu trữ</w:t>
      </w:r>
      <w:r w:rsidRPr="006E1D59">
        <w:rPr>
          <w:rFonts w:cs="Times New Roman"/>
          <w:szCs w:val="26"/>
        </w:rPr>
        <w:t xml:space="preserve">. Chúng tải toàn bộ blockchain, xác thực nó, nhưng chỉ lưu trữ các khối gần đây trong một giới hạn kích </w:t>
      </w:r>
      <w:r w:rsidRPr="006E1D59">
        <w:rPr>
          <w:rFonts w:cs="Times New Roman"/>
          <w:szCs w:val="26"/>
        </w:rPr>
        <w:lastRenderedPageBreak/>
        <w:t>thước nhất định và xóa bỏ dữ liệu cũ. Việc này giúp giảm yêu cầu về dung lượng lưu trữ trong khi vẫn thực hiện được các chức năng như các node full khác.</w:t>
      </w:r>
    </w:p>
    <w:p w14:paraId="233F7948" w14:textId="60432ECA" w:rsidR="00AF60EA" w:rsidRPr="006E1D59" w:rsidRDefault="0024046C" w:rsidP="0024046C">
      <w:pPr>
        <w:tabs>
          <w:tab w:val="left" w:pos="284"/>
          <w:tab w:val="left" w:pos="567"/>
        </w:tabs>
        <w:rPr>
          <w:rFonts w:eastAsia="Times New Roman" w:cs="Times New Roman"/>
          <w:color w:val="141414"/>
          <w:szCs w:val="26"/>
          <w:lang w:eastAsia="vi-VN"/>
        </w:rPr>
      </w:pPr>
      <w:r>
        <w:rPr>
          <w:rFonts w:eastAsia="Times New Roman" w:cs="Times New Roman"/>
          <w:color w:val="141414"/>
          <w:szCs w:val="26"/>
          <w:lang w:eastAsia="vi-VN"/>
        </w:rPr>
        <w:tab/>
      </w:r>
      <w:r w:rsidR="00AF60EA" w:rsidRPr="006E1D59">
        <w:rPr>
          <w:rFonts w:eastAsia="Times New Roman" w:cs="Times New Roman"/>
          <w:color w:val="141414"/>
          <w:szCs w:val="26"/>
          <w:lang w:eastAsia="vi-VN"/>
        </w:rPr>
        <w:t>Một số đặc điểm chính của một full node:</w:t>
      </w:r>
    </w:p>
    <w:p w14:paraId="551C95B3" w14:textId="022907E3" w:rsidR="00AF60EA" w:rsidRPr="0024046C" w:rsidRDefault="00AF60EA" w:rsidP="00FD0FFC">
      <w:pPr>
        <w:pStyle w:val="ListParagraph"/>
        <w:numPr>
          <w:ilvl w:val="0"/>
          <w:numId w:val="20"/>
        </w:numPr>
        <w:tabs>
          <w:tab w:val="left" w:pos="284"/>
          <w:tab w:val="left" w:pos="567"/>
        </w:tabs>
        <w:ind w:left="360"/>
        <w:rPr>
          <w:rStyle w:val="Emphasis"/>
          <w:rFonts w:cs="Times New Roman"/>
          <w:i w:val="0"/>
          <w:szCs w:val="26"/>
        </w:rPr>
      </w:pPr>
      <w:r w:rsidRPr="0024046C">
        <w:rPr>
          <w:rStyle w:val="Emphasis"/>
          <w:rFonts w:cs="Times New Roman"/>
          <w:i w:val="0"/>
          <w:szCs w:val="26"/>
        </w:rPr>
        <w:t>Lưu trữ đầy đủ dữ liệu blockchain.</w:t>
      </w:r>
    </w:p>
    <w:p w14:paraId="44A7C600" w14:textId="49D1B21E" w:rsidR="00AF60EA" w:rsidRPr="0024046C" w:rsidRDefault="00AF60EA" w:rsidP="00FD0FFC">
      <w:pPr>
        <w:pStyle w:val="ListParagraph"/>
        <w:numPr>
          <w:ilvl w:val="0"/>
          <w:numId w:val="20"/>
        </w:numPr>
        <w:tabs>
          <w:tab w:val="left" w:pos="284"/>
          <w:tab w:val="left" w:pos="567"/>
        </w:tabs>
        <w:ind w:left="360"/>
        <w:rPr>
          <w:rStyle w:val="Emphasis"/>
          <w:rFonts w:cs="Times New Roman"/>
          <w:i w:val="0"/>
          <w:szCs w:val="26"/>
        </w:rPr>
      </w:pPr>
      <w:r w:rsidRPr="0024046C">
        <w:rPr>
          <w:rStyle w:val="Emphasis"/>
          <w:rFonts w:cs="Times New Roman"/>
          <w:i w:val="0"/>
          <w:szCs w:val="26"/>
        </w:rPr>
        <w:t>Tham gia xác thực khối, xác minh tất cả các khối và trạng thái.</w:t>
      </w:r>
    </w:p>
    <w:p w14:paraId="7363BCE6" w14:textId="5F290FD9" w:rsidR="00AF60EA" w:rsidRPr="0024046C" w:rsidRDefault="00AF60EA" w:rsidP="00FD0FFC">
      <w:pPr>
        <w:pStyle w:val="ListParagraph"/>
        <w:numPr>
          <w:ilvl w:val="0"/>
          <w:numId w:val="20"/>
        </w:numPr>
        <w:tabs>
          <w:tab w:val="left" w:pos="284"/>
          <w:tab w:val="left" w:pos="567"/>
        </w:tabs>
        <w:ind w:left="360"/>
        <w:rPr>
          <w:rStyle w:val="Emphasis"/>
          <w:rFonts w:cs="Times New Roman"/>
          <w:i w:val="0"/>
          <w:szCs w:val="26"/>
        </w:rPr>
      </w:pPr>
      <w:r w:rsidRPr="0024046C">
        <w:rPr>
          <w:rStyle w:val="Emphasis"/>
          <w:rFonts w:cs="Times New Roman"/>
          <w:i w:val="0"/>
          <w:szCs w:val="26"/>
        </w:rPr>
        <w:t>Tất cả các trạng thái có thể bắt nguồn từ full node.</w:t>
      </w:r>
    </w:p>
    <w:p w14:paraId="3E89CBF2" w14:textId="0DC3C937" w:rsidR="0024046C" w:rsidRPr="0045472D" w:rsidRDefault="00AF60EA" w:rsidP="00FD0FFC">
      <w:pPr>
        <w:pStyle w:val="ListParagraph"/>
        <w:numPr>
          <w:ilvl w:val="0"/>
          <w:numId w:val="20"/>
        </w:numPr>
        <w:tabs>
          <w:tab w:val="left" w:pos="284"/>
          <w:tab w:val="left" w:pos="567"/>
        </w:tabs>
        <w:ind w:left="360"/>
        <w:rPr>
          <w:rFonts w:cs="Times New Roman"/>
          <w:i/>
          <w:szCs w:val="26"/>
        </w:rPr>
      </w:pPr>
      <w:r w:rsidRPr="0024046C">
        <w:rPr>
          <w:rStyle w:val="Emphasis"/>
          <w:rFonts w:cs="Times New Roman"/>
          <w:i w:val="0"/>
          <w:szCs w:val="26"/>
        </w:rPr>
        <w:t>Cung cấp dữ liệu theo yêu cầu cho các light node.</w:t>
      </w:r>
    </w:p>
    <w:p w14:paraId="493BDEC4" w14:textId="3EF7865A" w:rsidR="0024046C" w:rsidRPr="00ED3817" w:rsidRDefault="00AF60EA" w:rsidP="00FD0FFC">
      <w:pPr>
        <w:pStyle w:val="ListParagraph"/>
        <w:numPr>
          <w:ilvl w:val="0"/>
          <w:numId w:val="50"/>
        </w:numPr>
        <w:ind w:left="360" w:hanging="270"/>
        <w:rPr>
          <w:b/>
          <w:bCs/>
        </w:rPr>
      </w:pPr>
      <w:r w:rsidRPr="00ED3817">
        <w:rPr>
          <w:b/>
          <w:bCs/>
        </w:rPr>
        <w:t>Light node</w:t>
      </w:r>
    </w:p>
    <w:p w14:paraId="73EF5D31" w14:textId="3008EFB3" w:rsidR="00AF60EA" w:rsidRPr="0024046C" w:rsidRDefault="00AF60EA" w:rsidP="0024046C">
      <w:pPr>
        <w:ind w:firstLine="360"/>
      </w:pPr>
      <w:r w:rsidRPr="0024046C">
        <w:t>Light node, hay Simple Payment Verification (SPV) node, tức node xác minh thanh toán đơn giản. Light node có thể được xem là phiên bản rút gọn của Full node. Thay vì lưu trữ toàn bộ blockchain, nó dựa vào các full node khác để xác thực giao dịch và truy vấn thông tin để tạo các tiêu đề khối (block header).</w:t>
      </w:r>
    </w:p>
    <w:p w14:paraId="40D7225B" w14:textId="64CF791F" w:rsidR="00AF60EA" w:rsidRPr="006E1D59" w:rsidRDefault="00AF60EA" w:rsidP="0024046C">
      <w:pPr>
        <w:tabs>
          <w:tab w:val="left" w:pos="284"/>
          <w:tab w:val="left" w:pos="567"/>
        </w:tabs>
        <w:jc w:val="center"/>
        <w:rPr>
          <w:rFonts w:cs="Times New Roman"/>
          <w:szCs w:val="26"/>
        </w:rPr>
      </w:pPr>
      <w:r w:rsidRPr="006E1D59">
        <w:rPr>
          <w:rFonts w:cs="Times New Roman"/>
          <w:noProof/>
          <w:szCs w:val="26"/>
          <w:lang w:val="en-US" w:eastAsia="ja-JP"/>
        </w:rPr>
        <w:drawing>
          <wp:inline distT="0" distB="0" distL="0" distR="0" wp14:anchorId="4C590062" wp14:editId="27A86B45">
            <wp:extent cx="3245606" cy="184694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rotWithShape="1">
                    <a:blip r:embed="rId19" cstate="print">
                      <a:extLst>
                        <a:ext uri="{28A0092B-C50C-407E-A947-70E740481C1C}">
                          <a14:useLocalDpi xmlns:a14="http://schemas.microsoft.com/office/drawing/2010/main" val="0"/>
                        </a:ext>
                      </a:extLst>
                    </a:blip>
                    <a:srcRect l="5104" r="4753" b="11588"/>
                    <a:stretch/>
                  </pic:blipFill>
                  <pic:spPr bwMode="auto">
                    <a:xfrm>
                      <a:off x="0" y="0"/>
                      <a:ext cx="3270763" cy="1861263"/>
                    </a:xfrm>
                    <a:prstGeom prst="rect">
                      <a:avLst/>
                    </a:prstGeom>
                    <a:ln>
                      <a:noFill/>
                    </a:ln>
                    <a:extLst>
                      <a:ext uri="{53640926-AAD7-44D8-BBD7-CCE9431645EC}">
                        <a14:shadowObscured xmlns:a14="http://schemas.microsoft.com/office/drawing/2010/main"/>
                      </a:ext>
                    </a:extLst>
                  </pic:spPr>
                </pic:pic>
              </a:graphicData>
            </a:graphic>
          </wp:inline>
        </w:drawing>
      </w:r>
    </w:p>
    <w:p w14:paraId="5DF49281" w14:textId="75D81DB6" w:rsidR="0024046C" w:rsidRPr="00503190" w:rsidRDefault="00AF60EA" w:rsidP="00D719D6">
      <w:pPr>
        <w:pStyle w:val="habc"/>
      </w:pPr>
      <w:bookmarkStart w:id="63" w:name="_Toc183027727"/>
      <w:r w:rsidRPr="006E1D59">
        <w:t>Hình</w:t>
      </w:r>
      <w:r w:rsidR="0024046C">
        <w:t xml:space="preserve"> 1.8</w:t>
      </w:r>
      <w:r w:rsidRPr="006E1D59">
        <w:t>. Quá trình truy vấn dữ liệu từ full node</w:t>
      </w:r>
      <w:bookmarkEnd w:id="63"/>
    </w:p>
    <w:p w14:paraId="7B401DFC" w14:textId="1CD1A994" w:rsidR="00AF60EA" w:rsidRPr="006E1D59" w:rsidRDefault="0024046C" w:rsidP="0024046C">
      <w:pPr>
        <w:tabs>
          <w:tab w:val="left" w:pos="284"/>
          <w:tab w:val="left" w:pos="567"/>
        </w:tabs>
        <w:rPr>
          <w:rFonts w:cs="Times New Roman"/>
          <w:szCs w:val="26"/>
        </w:rPr>
      </w:pPr>
      <w:r>
        <w:rPr>
          <w:rFonts w:cs="Times New Roman"/>
          <w:i/>
          <w:szCs w:val="26"/>
        </w:rPr>
        <w:tab/>
      </w:r>
      <w:r w:rsidR="00AF60EA" w:rsidRPr="006E1D59">
        <w:rPr>
          <w:rFonts w:cs="Times New Roman"/>
          <w:szCs w:val="26"/>
        </w:rPr>
        <w:t>Việc chạy light node giúp tiết kiệm bộ nhớ và không yêu cầu nhiều tài nguyên, tuy nhiên, khả năng xác thực giao dịch, tham gia quá trình đồng thuận và bảo mật blockchain của nó cũng sẽ bị hạn chế so với full node. Vì vậy, light node thường được sử dụng trong ứng dụng yêu cầu tài nguyên thấp như ví tiền điện tử.</w:t>
      </w:r>
    </w:p>
    <w:p w14:paraId="65CB48B3" w14:textId="4BC8A748" w:rsidR="00AF60EA" w:rsidRPr="00A03FAF" w:rsidRDefault="00A03FAF" w:rsidP="00FD0FFC">
      <w:pPr>
        <w:pStyle w:val="Heading3"/>
        <w:numPr>
          <w:ilvl w:val="2"/>
          <w:numId w:val="52"/>
        </w:numPr>
      </w:pPr>
      <w:bookmarkStart w:id="64" w:name="_Toc182993893"/>
      <w:bookmarkStart w:id="65" w:name="_Toc183024230"/>
      <w:r w:rsidRPr="00A03FAF">
        <w:t>Chuỗi (Chain)</w:t>
      </w:r>
      <w:bookmarkEnd w:id="64"/>
      <w:bookmarkEnd w:id="65"/>
    </w:p>
    <w:p w14:paraId="42B0FA7B" w14:textId="01A3B119" w:rsidR="00AF60EA" w:rsidRPr="006E1D59" w:rsidRDefault="00AF60EA" w:rsidP="00AF60EA">
      <w:pPr>
        <w:tabs>
          <w:tab w:val="left" w:pos="284"/>
          <w:tab w:val="left" w:pos="567"/>
        </w:tabs>
        <w:rPr>
          <w:rFonts w:cs="Times New Roman"/>
          <w:szCs w:val="26"/>
        </w:rPr>
      </w:pPr>
      <w:r w:rsidRPr="006E1D59">
        <w:rPr>
          <w:rFonts w:cs="Times New Roman"/>
          <w:szCs w:val="26"/>
        </w:rPr>
        <w:tab/>
        <w:t xml:space="preserve">Trong </w:t>
      </w:r>
      <w:r w:rsidRPr="006E1D59">
        <w:rPr>
          <w:rStyle w:val="Strong"/>
          <w:rFonts w:cs="Times New Roman"/>
          <w:szCs w:val="26"/>
        </w:rPr>
        <w:t>blockchain</w:t>
      </w:r>
      <w:r w:rsidRPr="006E1D59">
        <w:rPr>
          <w:rFonts w:cs="Times New Roman"/>
          <w:szCs w:val="26"/>
        </w:rPr>
        <w:t xml:space="preserve">, </w:t>
      </w:r>
      <w:r w:rsidRPr="006E1D59">
        <w:rPr>
          <w:rStyle w:val="Strong"/>
          <w:rFonts w:cs="Times New Roman"/>
          <w:szCs w:val="26"/>
        </w:rPr>
        <w:t>chuỗi (chain)</w:t>
      </w:r>
      <w:r w:rsidRPr="006E1D59">
        <w:rPr>
          <w:rFonts w:cs="Times New Roman"/>
          <w:szCs w:val="26"/>
        </w:rPr>
        <w:t xml:space="preserve"> là một phần cốt lõi của cấu trúc hệ thống, nơi các khối (blocks) được liên kết với nhau theo một thứ tự nhất định, tạo thành một chuỗi liên tục, không thể thay đổi. Mỗi khối trong chuỗi chứa thông tin về các giao dịch và một tham chiếu (hash) tới khối trước đó, giúp xác định và bảo vệ tính toàn vẹn của dữ liệu. Cấu trúc chuỗi này không chỉ đảm bảo sự nhất quán của các dữ liệu trong blockchain mà còn góp phần bảo mật mạng lưới và ngăn chặn hành vi gian lận như </w:t>
      </w:r>
      <w:r w:rsidRPr="006E1D59">
        <w:rPr>
          <w:rStyle w:val="Strong"/>
          <w:rFonts w:cs="Times New Roman"/>
          <w:szCs w:val="26"/>
        </w:rPr>
        <w:t>double spending</w:t>
      </w:r>
      <w:r w:rsidRPr="006E1D59">
        <w:rPr>
          <w:rFonts w:cs="Times New Roman"/>
          <w:szCs w:val="26"/>
        </w:rPr>
        <w:t>.</w:t>
      </w:r>
    </w:p>
    <w:p w14:paraId="47387292" w14:textId="42C84EE5" w:rsidR="00C45B4C" w:rsidRPr="00503190" w:rsidRDefault="00A03FAF" w:rsidP="00503190">
      <w:pPr>
        <w:pStyle w:val="Heading3"/>
        <w:numPr>
          <w:ilvl w:val="2"/>
          <w:numId w:val="52"/>
        </w:numPr>
      </w:pPr>
      <w:bookmarkStart w:id="66" w:name="_Toc182993894"/>
      <w:bookmarkStart w:id="67" w:name="_Toc183024231"/>
      <w:r w:rsidRPr="00A03FAF">
        <w:t>Thợ đào (Miners)</w:t>
      </w:r>
      <w:bookmarkEnd w:id="66"/>
      <w:bookmarkEnd w:id="67"/>
    </w:p>
    <w:p w14:paraId="72BAA415" w14:textId="155CCA0E" w:rsidR="006A5EBD" w:rsidRPr="006A5EBD" w:rsidRDefault="00AF60EA" w:rsidP="00AF60EA">
      <w:pPr>
        <w:tabs>
          <w:tab w:val="left" w:pos="284"/>
          <w:tab w:val="left" w:pos="567"/>
        </w:tabs>
        <w:rPr>
          <w:rStyle w:val="Strong"/>
          <w:rFonts w:cs="Times New Roman"/>
          <w:b w:val="0"/>
          <w:bCs w:val="0"/>
          <w:szCs w:val="26"/>
        </w:rPr>
      </w:pPr>
      <w:r w:rsidRPr="006E1D59">
        <w:rPr>
          <w:rFonts w:cs="Times New Roman"/>
          <w:szCs w:val="26"/>
        </w:rPr>
        <w:tab/>
      </w:r>
      <w:r w:rsidRPr="006E1D59">
        <w:rPr>
          <w:rStyle w:val="Strong"/>
          <w:rFonts w:cs="Times New Roman"/>
          <w:szCs w:val="26"/>
        </w:rPr>
        <w:t>Thợ đào (miners)</w:t>
      </w:r>
      <w:r w:rsidRPr="006E1D59">
        <w:rPr>
          <w:rFonts w:cs="Times New Roman"/>
          <w:szCs w:val="26"/>
        </w:rPr>
        <w:t xml:space="preserve"> là những người tham gia vào quá trình khai thác blockchain, xác thực giao dịch và tạo ra các khối mới. Công việc của miners là </w:t>
      </w:r>
      <w:r w:rsidRPr="006E1D59">
        <w:rPr>
          <w:rStyle w:val="Strong"/>
          <w:rFonts w:cs="Times New Roman"/>
          <w:szCs w:val="26"/>
        </w:rPr>
        <w:t>xác thực giao dịch</w:t>
      </w:r>
      <w:r w:rsidRPr="006E1D59">
        <w:rPr>
          <w:rFonts w:cs="Times New Roman"/>
          <w:szCs w:val="26"/>
        </w:rPr>
        <w:t xml:space="preserve">, </w:t>
      </w:r>
      <w:r w:rsidRPr="006E1D59">
        <w:rPr>
          <w:rStyle w:val="Strong"/>
          <w:rFonts w:cs="Times New Roman"/>
          <w:szCs w:val="26"/>
        </w:rPr>
        <w:t>tạo khối mới</w:t>
      </w:r>
      <w:r w:rsidRPr="006E1D59">
        <w:rPr>
          <w:rFonts w:cs="Times New Roman"/>
          <w:szCs w:val="26"/>
        </w:rPr>
        <w:t xml:space="preserve">, tham gia vào </w:t>
      </w:r>
      <w:r w:rsidRPr="006E1D59">
        <w:rPr>
          <w:rStyle w:val="Strong"/>
          <w:rFonts w:cs="Times New Roman"/>
          <w:szCs w:val="26"/>
        </w:rPr>
        <w:t>cơ chế đồng thuận</w:t>
      </w:r>
      <w:r w:rsidRPr="006E1D59">
        <w:rPr>
          <w:rFonts w:cs="Times New Roman"/>
          <w:szCs w:val="26"/>
        </w:rPr>
        <w:t xml:space="preserve"> của blockchain, và duy trì </w:t>
      </w:r>
      <w:r w:rsidRPr="006E1D59">
        <w:rPr>
          <w:rStyle w:val="Strong"/>
          <w:rFonts w:cs="Times New Roman"/>
          <w:szCs w:val="26"/>
        </w:rPr>
        <w:t>bảo mật</w:t>
      </w:r>
      <w:r w:rsidRPr="006E1D59">
        <w:rPr>
          <w:rFonts w:cs="Times New Roman"/>
          <w:szCs w:val="26"/>
        </w:rPr>
        <w:t xml:space="preserve"> mạng lưới. Trong các blockchain như </w:t>
      </w:r>
      <w:r w:rsidRPr="006E1D59">
        <w:rPr>
          <w:rStyle w:val="Strong"/>
          <w:rFonts w:cs="Times New Roman"/>
          <w:szCs w:val="26"/>
        </w:rPr>
        <w:t>Bitcoin</w:t>
      </w:r>
      <w:r w:rsidRPr="006E1D59">
        <w:rPr>
          <w:rFonts w:cs="Times New Roman"/>
          <w:szCs w:val="26"/>
        </w:rPr>
        <w:t xml:space="preserve">, </w:t>
      </w:r>
      <w:r w:rsidRPr="006E1D59">
        <w:rPr>
          <w:rStyle w:val="Strong"/>
          <w:rFonts w:cs="Times New Roman"/>
          <w:szCs w:val="26"/>
        </w:rPr>
        <w:t>Ethereum</w:t>
      </w:r>
      <w:r w:rsidRPr="006E1D59">
        <w:rPr>
          <w:rFonts w:cs="Times New Roman"/>
          <w:szCs w:val="26"/>
        </w:rPr>
        <w:t xml:space="preserve"> (trước khi chuyển sang Proof of Stake), miners hoạt động trên cơ chế </w:t>
      </w:r>
      <w:r w:rsidRPr="006E1D59">
        <w:rPr>
          <w:rStyle w:val="Strong"/>
          <w:rFonts w:cs="Times New Roman"/>
          <w:szCs w:val="26"/>
        </w:rPr>
        <w:t>Proof of Work (PoW)</w:t>
      </w:r>
      <w:r w:rsidRPr="006E1D59">
        <w:rPr>
          <w:rFonts w:cs="Times New Roman"/>
          <w:szCs w:val="26"/>
        </w:rPr>
        <w:t xml:space="preserve">. Cơ chế này yêu cầu miners phải giải quyết một bài toán mã hóa (bài toán băm) để chứng minh rằng họ đã bỏ ra một lượng công sức tính toán đáng kể. Việc này gọi </w:t>
      </w:r>
      <w:r w:rsidRPr="006E1D59">
        <w:rPr>
          <w:rFonts w:cs="Times New Roman"/>
          <w:szCs w:val="26"/>
        </w:rPr>
        <w:lastRenderedPageBreak/>
        <w:t xml:space="preserve">là "Proof of Work" (chứng minh công việc). Sau khi giải được bài toán, miner có quyền tạo ra một khối mới và nhận phần thưởng. </w:t>
      </w:r>
      <w:r w:rsidRPr="006E1D59">
        <w:rPr>
          <w:rStyle w:val="Strong"/>
          <w:rFonts w:cs="Times New Roman"/>
          <w:szCs w:val="26"/>
        </w:rPr>
        <w:t>Phần thưởng</w:t>
      </w:r>
      <w:r w:rsidRPr="006E1D59">
        <w:rPr>
          <w:rFonts w:cs="Times New Roman"/>
          <w:szCs w:val="26"/>
        </w:rPr>
        <w:t xml:space="preserve"> cho thợ đào bao gồm </w:t>
      </w:r>
      <w:r w:rsidRPr="006E1D59">
        <w:rPr>
          <w:rStyle w:val="Strong"/>
          <w:rFonts w:cs="Times New Roman"/>
          <w:szCs w:val="26"/>
        </w:rPr>
        <w:t>phần thưởng khối</w:t>
      </w:r>
      <w:r w:rsidRPr="006E1D59">
        <w:rPr>
          <w:rFonts w:cs="Times New Roman"/>
          <w:szCs w:val="26"/>
        </w:rPr>
        <w:t xml:space="preserve"> và </w:t>
      </w:r>
      <w:r w:rsidRPr="006E1D59">
        <w:rPr>
          <w:rStyle w:val="Strong"/>
          <w:rFonts w:cs="Times New Roman"/>
          <w:szCs w:val="26"/>
        </w:rPr>
        <w:t>phí</w:t>
      </w:r>
      <w:r w:rsidR="006A5EBD">
        <w:rPr>
          <w:rStyle w:val="Strong"/>
          <w:rFonts w:cs="Times New Roman"/>
          <w:szCs w:val="26"/>
        </w:rPr>
        <w:t xml:space="preserve"> </w:t>
      </w:r>
      <w:r w:rsidRPr="006E1D59">
        <w:rPr>
          <w:rStyle w:val="Strong"/>
          <w:rFonts w:cs="Times New Roman"/>
          <w:szCs w:val="26"/>
        </w:rPr>
        <w:t>giao dịch.</w:t>
      </w:r>
      <w:r w:rsidR="006A5EBD">
        <w:rPr>
          <w:rFonts w:cs="Times New Roman"/>
          <w:b/>
          <w:bCs/>
          <w:szCs w:val="26"/>
        </w:rPr>
        <w:t xml:space="preserve"> </w:t>
      </w:r>
    </w:p>
    <w:p w14:paraId="1C8E19BA" w14:textId="2B1A02E6" w:rsidR="00AF60EA" w:rsidRPr="006E1D59" w:rsidRDefault="00AF60EA" w:rsidP="00AF60EA">
      <w:pPr>
        <w:tabs>
          <w:tab w:val="left" w:pos="284"/>
          <w:tab w:val="left" w:pos="567"/>
        </w:tabs>
        <w:rPr>
          <w:rFonts w:cs="Times New Roman"/>
          <w:szCs w:val="26"/>
        </w:rPr>
      </w:pPr>
      <w:r w:rsidRPr="006E1D59">
        <w:rPr>
          <w:rStyle w:val="Strong"/>
          <w:rFonts w:cs="Times New Roman"/>
          <w:szCs w:val="26"/>
        </w:rPr>
        <w:tab/>
      </w:r>
      <w:r w:rsidRPr="006E1D59">
        <w:rPr>
          <w:rStyle w:val="Strong"/>
          <w:rFonts w:cs="Times New Roman"/>
          <w:szCs w:val="26"/>
        </w:rPr>
        <w:tab/>
      </w:r>
      <w:r w:rsidRPr="006E1D59">
        <w:rPr>
          <w:rStyle w:val="Strong"/>
          <w:rFonts w:cs="Times New Roman"/>
          <w:szCs w:val="26"/>
          <w:lang w:val="en-US"/>
        </w:rPr>
        <w:t xml:space="preserve">- </w:t>
      </w:r>
      <w:r w:rsidRPr="006E1D59">
        <w:rPr>
          <w:rStyle w:val="Strong"/>
          <w:rFonts w:cs="Times New Roman"/>
          <w:szCs w:val="26"/>
        </w:rPr>
        <w:t>Phần thưởng khối</w:t>
      </w:r>
      <w:r w:rsidRPr="006E1D59">
        <w:rPr>
          <w:rFonts w:cs="Times New Roman"/>
          <w:szCs w:val="26"/>
        </w:rPr>
        <w:t xml:space="preserve"> (block reward): Đây là số tiền mà miners nhận được khi họ thành công trong việc tạo ra và xác nhận một khối mới.</w:t>
      </w:r>
    </w:p>
    <w:p w14:paraId="3B9AA93C" w14:textId="77777777" w:rsidR="00A03FAF" w:rsidRDefault="00AF60EA" w:rsidP="00A03FAF">
      <w:pPr>
        <w:tabs>
          <w:tab w:val="left" w:pos="284"/>
          <w:tab w:val="left" w:pos="567"/>
        </w:tabs>
        <w:rPr>
          <w:rFonts w:cs="Times New Roman"/>
          <w:szCs w:val="26"/>
        </w:rPr>
      </w:pPr>
      <w:r w:rsidRPr="006E1D59">
        <w:rPr>
          <w:rFonts w:cs="Times New Roman"/>
          <w:szCs w:val="26"/>
        </w:rPr>
        <w:tab/>
      </w:r>
      <w:r w:rsidRPr="006E1D59">
        <w:rPr>
          <w:rFonts w:cs="Times New Roman"/>
          <w:szCs w:val="26"/>
        </w:rPr>
        <w:tab/>
        <w:t xml:space="preserve">- </w:t>
      </w:r>
      <w:r w:rsidRPr="006E1D59">
        <w:rPr>
          <w:rStyle w:val="Strong"/>
          <w:rFonts w:cs="Times New Roman"/>
          <w:szCs w:val="26"/>
        </w:rPr>
        <w:t>Phí giao dịch</w:t>
      </w:r>
      <w:r w:rsidRPr="006E1D59">
        <w:rPr>
          <w:rFonts w:cs="Times New Roman"/>
          <w:szCs w:val="26"/>
        </w:rPr>
        <w:t>: Ngoài phần thưởng khối, miners còn nhận được phí giao dịch từ người dùng khi họ thực hiện các giao dịch trên mạng. Những khoản phí này cũng được thêm vào phần thưởng của thợ đào.</w:t>
      </w:r>
      <w:bookmarkStart w:id="68" w:name="_Toc182993895"/>
    </w:p>
    <w:p w14:paraId="7CCF418F" w14:textId="0DCD5621" w:rsidR="00AF60EA" w:rsidRPr="00A03FAF" w:rsidRDefault="00A03FAF" w:rsidP="00FD0FFC">
      <w:pPr>
        <w:pStyle w:val="Heading3"/>
        <w:numPr>
          <w:ilvl w:val="2"/>
          <w:numId w:val="52"/>
        </w:numPr>
        <w:rPr>
          <w:rFonts w:cs="Times New Roman"/>
          <w:szCs w:val="26"/>
          <w:lang w:val="vi-VN"/>
        </w:rPr>
      </w:pPr>
      <w:bookmarkStart w:id="69" w:name="_Toc183024232"/>
      <w:r w:rsidRPr="00A03FAF">
        <w:t>Giao dịch (Transaction)</w:t>
      </w:r>
      <w:bookmarkEnd w:id="68"/>
      <w:bookmarkEnd w:id="69"/>
    </w:p>
    <w:p w14:paraId="3612FF77" w14:textId="77777777" w:rsidR="00AF60EA" w:rsidRPr="00BC510A" w:rsidRDefault="00AF60EA" w:rsidP="00AF60EA">
      <w:pPr>
        <w:tabs>
          <w:tab w:val="left" w:pos="284"/>
          <w:tab w:val="left" w:pos="567"/>
        </w:tabs>
        <w:rPr>
          <w:rFonts w:cs="Times New Roman"/>
          <w:szCs w:val="26"/>
          <w:lang w:val="vi-VN"/>
        </w:rPr>
      </w:pPr>
      <w:r w:rsidRPr="00BC510A">
        <w:rPr>
          <w:rFonts w:cs="Times New Roman"/>
          <w:szCs w:val="26"/>
          <w:lang w:val="vi-VN"/>
        </w:rPr>
        <w:tab/>
        <w:t>Một giao dịch đại diện một sự tương tác giữa các bên tham gia. Với các đồng tiền mã hóa, một giao dịch đại diện cho việc chuyển tiền giữa những người dùng Blockchain. Đối với môi trường kinh doanh, một giao dịch có thể là một cách ghi lại các hoạt động xảy ra trên tài sản kỹ thuật số hoặc vật lý.</w:t>
      </w:r>
    </w:p>
    <w:p w14:paraId="11DF3D18" w14:textId="77777777" w:rsidR="00AF60EA" w:rsidRPr="00BC510A" w:rsidRDefault="00AF60EA" w:rsidP="00AF60EA">
      <w:pPr>
        <w:tabs>
          <w:tab w:val="left" w:pos="284"/>
          <w:tab w:val="left" w:pos="567"/>
        </w:tabs>
        <w:rPr>
          <w:rFonts w:cs="Times New Roman"/>
          <w:szCs w:val="26"/>
          <w:lang w:val="vi-VN"/>
        </w:rPr>
      </w:pPr>
      <w:r w:rsidRPr="00BC510A">
        <w:rPr>
          <w:rFonts w:cs="Times New Roman"/>
          <w:szCs w:val="26"/>
          <w:lang w:val="vi-VN"/>
        </w:rPr>
        <w:tab/>
        <w:t>Mỗi một khối trong Blockchain có thể không chứa hoặc chứa nhiều giao dịch. Trong một vài Blockchain, việc cung cấp liên tục các khối mới (kể cả với giao dịch không) là quan trọng cho việc duy trì bảo mật mạng Blockchain bởi nó ngăn chặn những người dùng xấu xa khỏi “bắt được” và tạo một chuỗi khác thay thế. Một người dùng gửi thông tin đến mạng Blockchain, thông tin được gửi có thể bao gồm địa chỉ người gửi (hoặc số nhận dạng có liên quan khác), khóa công khai của người gửi, chữ ký số, đầu vào và đầu ra giao dịch.</w:t>
      </w:r>
    </w:p>
    <w:p w14:paraId="3C37726C" w14:textId="77777777" w:rsidR="00AF60EA" w:rsidRPr="00BC510A" w:rsidRDefault="00AF60EA" w:rsidP="00AF60EA">
      <w:pPr>
        <w:tabs>
          <w:tab w:val="left" w:pos="284"/>
          <w:tab w:val="left" w:pos="567"/>
        </w:tabs>
        <w:rPr>
          <w:rFonts w:cs="Times New Roman"/>
          <w:szCs w:val="26"/>
          <w:lang w:val="vi-VN"/>
        </w:rPr>
      </w:pPr>
      <w:r w:rsidRPr="00BC510A">
        <w:rPr>
          <w:rFonts w:cs="Times New Roman"/>
          <w:szCs w:val="26"/>
          <w:lang w:val="vi-VN"/>
        </w:rPr>
        <w:tab/>
        <w:t>Các giao dịch thường được ký bằng khóa riêng của người gửi và có thể được xác minh bất kỳ lúc nào bằng khóa chung được liên kết.</w:t>
      </w:r>
    </w:p>
    <w:p w14:paraId="362D759F" w14:textId="1242C7A6" w:rsidR="00AF60EA" w:rsidRPr="00C45B4C" w:rsidRDefault="00A03FAF" w:rsidP="00FD0FFC">
      <w:pPr>
        <w:pStyle w:val="Heading3"/>
        <w:numPr>
          <w:ilvl w:val="2"/>
          <w:numId w:val="52"/>
        </w:numPr>
        <w:rPr>
          <w:lang w:val="en-US"/>
        </w:rPr>
      </w:pPr>
      <w:bookmarkStart w:id="70" w:name="_Toc182993896"/>
      <w:bookmarkStart w:id="71" w:name="_Toc183024233"/>
      <w:r w:rsidRPr="00C45B4C">
        <w:rPr>
          <w:lang w:val="en-US"/>
        </w:rPr>
        <w:t>Cơ chế đồng thuận (Consensus)</w:t>
      </w:r>
      <w:bookmarkEnd w:id="70"/>
      <w:bookmarkEnd w:id="71"/>
    </w:p>
    <w:p w14:paraId="09062D2E" w14:textId="35239BDA" w:rsidR="00AF60EA" w:rsidRDefault="00AF60EA" w:rsidP="00AF60EA">
      <w:pPr>
        <w:tabs>
          <w:tab w:val="left" w:pos="284"/>
          <w:tab w:val="left" w:pos="567"/>
        </w:tabs>
        <w:rPr>
          <w:rFonts w:cs="Times New Roman"/>
          <w:szCs w:val="26"/>
        </w:rPr>
      </w:pPr>
      <w:r w:rsidRPr="006E1D59">
        <w:rPr>
          <w:rFonts w:cs="Times New Roman"/>
          <w:szCs w:val="26"/>
          <w:lang w:val="en-US"/>
        </w:rPr>
        <w:tab/>
        <w:t>L</w:t>
      </w:r>
      <w:r w:rsidRPr="006E1D59">
        <w:rPr>
          <w:rFonts w:cs="Times New Roman"/>
          <w:szCs w:val="26"/>
        </w:rPr>
        <w:t>à một quá trình mà các thành viên trong mạng lưới (</w:t>
      </w:r>
      <w:r w:rsidRPr="006E1D59">
        <w:rPr>
          <w:rFonts w:cs="Times New Roman"/>
          <w:szCs w:val="26"/>
          <w:lang w:val="en-US"/>
        </w:rPr>
        <w:t>các nút</w:t>
      </w:r>
      <w:r w:rsidRPr="006E1D59">
        <w:rPr>
          <w:rFonts w:cs="Times New Roman"/>
          <w:szCs w:val="26"/>
        </w:rPr>
        <w:t>) đạt được sự thống nhất về một bộ dữ liệu chung và đồng bộ, đặc biệt là về thứ tự các giao dịch và khối trong blockchain. Cơ chế đồng thuận đảm bảo rằng tất cả các bản sao của blockchain trong mạng lưới là giống nhau và các giao dịch mới được thêm vào chuỗi đều hợp lệ. Vì blockchain là một hệ thống phi tập trung, không có một cơ quan trung ương để xác nhận và kiểm tra tính hợp pháp của giao dịch, vì vậy cơ chế đồng thuận rất quan trọng để duy trì sự minh bạch, bảo mật và tin cậy của mạng lưới.</w:t>
      </w:r>
    </w:p>
    <w:p w14:paraId="321ED7A2" w14:textId="67CC458C" w:rsidR="007A79BA" w:rsidRPr="007A79BA" w:rsidRDefault="007A79BA" w:rsidP="007A79BA">
      <w:pPr>
        <w:pStyle w:val="Heading2"/>
        <w:numPr>
          <w:ilvl w:val="1"/>
          <w:numId w:val="52"/>
        </w:numPr>
        <w:rPr>
          <w:lang w:val="vi-VN"/>
        </w:rPr>
      </w:pPr>
      <w:bookmarkStart w:id="72" w:name="_Toc183024234"/>
      <w:r>
        <w:rPr>
          <w:lang w:val="vi-VN"/>
        </w:rPr>
        <w:t xml:space="preserve">Một số </w:t>
      </w:r>
      <w:r w:rsidR="00811B2F">
        <w:rPr>
          <w:lang w:val="vi-VN"/>
        </w:rPr>
        <w:t>mô hình</w:t>
      </w:r>
      <w:r>
        <w:rPr>
          <w:lang w:val="vi-VN"/>
        </w:rPr>
        <w:t xml:space="preserve"> đồng thuận phổ biến.</w:t>
      </w:r>
      <w:bookmarkEnd w:id="72"/>
    </w:p>
    <w:p w14:paraId="4CFFFE13" w14:textId="04DC166C" w:rsidR="00AF60EA" w:rsidRPr="00A03FAF" w:rsidRDefault="00AF60EA" w:rsidP="007A79BA">
      <w:pPr>
        <w:pStyle w:val="Heading3"/>
        <w:numPr>
          <w:ilvl w:val="2"/>
          <w:numId w:val="52"/>
        </w:numPr>
        <w:rPr>
          <w:lang w:val="en-US"/>
        </w:rPr>
      </w:pPr>
      <w:bookmarkStart w:id="73" w:name="_Toc183024235"/>
      <w:r w:rsidRPr="00A03FAF">
        <w:t xml:space="preserve">Mô hình đồng thuận Bằng chứng công việc (Proof </w:t>
      </w:r>
      <w:r w:rsidRPr="00A03FAF">
        <w:rPr>
          <w:lang w:val="en-US"/>
        </w:rPr>
        <w:t>of Work – PoW)</w:t>
      </w:r>
      <w:bookmarkEnd w:id="73"/>
    </w:p>
    <w:p w14:paraId="13C2F9DE" w14:textId="1F9CDFEE" w:rsidR="00AF60EA" w:rsidRPr="006E1D59" w:rsidRDefault="00AF60EA" w:rsidP="006A5EBD">
      <w:pPr>
        <w:pStyle w:val="NormalWeb"/>
        <w:spacing w:before="12" w:beforeAutospacing="0" w:after="12" w:line="264" w:lineRule="auto"/>
        <w:ind w:firstLine="360"/>
        <w:jc w:val="both"/>
        <w:rPr>
          <w:szCs w:val="26"/>
        </w:rPr>
      </w:pPr>
      <w:r w:rsidRPr="006E1D59">
        <w:rPr>
          <w:szCs w:val="26"/>
        </w:rPr>
        <w:t xml:space="preserve">Mô hình </w:t>
      </w:r>
      <w:r w:rsidRPr="006E1D59">
        <w:rPr>
          <w:rStyle w:val="Strong"/>
          <w:i/>
          <w:szCs w:val="26"/>
        </w:rPr>
        <w:t>Bằng chứng công việc (Proof of Work - PoW)</w:t>
      </w:r>
      <w:r w:rsidRPr="006E1D59">
        <w:rPr>
          <w:szCs w:val="26"/>
        </w:rPr>
        <w:t xml:space="preserve"> là một cơ chế đồng thuận được sử dụng bởi các mạng blockchain, trong đó quá trình thêm một khối mới vào chuỗi dựa trên việc giải quyết một câu đố tính toán khó khăn. Người dùng nào giải được câu đố này trước tiên sẽ có quyền xuất bản khối tiếp theo. "Bằng chứng" cho công việc đã thực hiện chính là lời giải của câu đố, được thiết kế sao cho khó tìm nhưng dễ xác minh. Điều này đảm bảo rằng các nút đầy đủ khác trong mạng có thể dễ dàng xác thực đề xuất khối.</w:t>
      </w:r>
    </w:p>
    <w:p w14:paraId="39F880C2" w14:textId="17852CA2" w:rsidR="00AF60EA" w:rsidRDefault="00AF60EA" w:rsidP="006A5EBD">
      <w:pPr>
        <w:pStyle w:val="NormalWeb"/>
        <w:spacing w:before="12" w:beforeAutospacing="0" w:after="12" w:line="264" w:lineRule="auto"/>
        <w:ind w:firstLine="360"/>
        <w:jc w:val="both"/>
        <w:rPr>
          <w:szCs w:val="26"/>
        </w:rPr>
      </w:pPr>
      <w:r w:rsidRPr="006E1D59">
        <w:rPr>
          <w:szCs w:val="26"/>
        </w:rPr>
        <w:t xml:space="preserve">Trong PoW, một phương pháp phổ biến là yêu cầu giá trị băm (hash) của tiêu đề khối nhỏ hơn một giá trị mục tiêu cụ thể. Để đạt được điều này, các nút liên tục thực hiện các thay đổi nhỏ (chẳng hạn thay đổi giá trị </w:t>
      </w:r>
      <w:r w:rsidRPr="006E1D59">
        <w:rPr>
          <w:rStyle w:val="Strong"/>
          <w:i/>
          <w:szCs w:val="26"/>
        </w:rPr>
        <w:t>nonce</w:t>
      </w:r>
      <w:r w:rsidRPr="006E1D59">
        <w:rPr>
          <w:szCs w:val="26"/>
        </w:rPr>
        <w:t xml:space="preserve">) trong tiêu đề khối nhằm tìm một giá trị băm đáp ứng yêu </w:t>
      </w:r>
      <w:r w:rsidRPr="006E1D59">
        <w:rPr>
          <w:szCs w:val="26"/>
        </w:rPr>
        <w:lastRenderedPageBreak/>
        <w:t>cầu mục tiêu. Mỗi lần thử nghiệm yêu cầu tính toán giá trị băm của toàn bộ tiêu đề khối, điều này tiêu tốn rất nhiều tài nguyên tính toán. Độ khó của câu đố có thể được điều chỉnh theo thời gian bằng cách thay đổi giá trị mục tiêu, nhằm kiểm soát tần suất các khối được xuất bản.</w:t>
      </w:r>
    </w:p>
    <w:p w14:paraId="326F4C91" w14:textId="77777777" w:rsidR="00FF69FA" w:rsidRDefault="00AF60EA" w:rsidP="00FF69FA">
      <w:pPr>
        <w:pStyle w:val="NormalWeb"/>
        <w:spacing w:before="12" w:beforeAutospacing="0" w:after="12" w:line="264" w:lineRule="auto"/>
        <w:ind w:firstLine="360"/>
        <w:jc w:val="both"/>
        <w:rPr>
          <w:noProof/>
          <w:szCs w:val="26"/>
          <w:lang w:eastAsia="ja-JP"/>
        </w:rPr>
      </w:pPr>
      <w:r w:rsidRPr="006E1D59">
        <w:rPr>
          <w:szCs w:val="26"/>
        </w:rPr>
        <w:t>Thông thường, độ khó được điều chỉnh bằng cách thay đổi số lượng số không đứng đầu trong giá trị băm. Tăng số lượng số không đứng đầu làm tăng độ khó, vì ít lời giải đáp ứng được mục tiêu hơn; ngược lại, giảm số lượng số không đứng đầu làm giảm độ khó, vì có nhiều lời giải hợp lệ hơn. Việc điều chỉnh này giúp đảm bảo tốc độ tạo khối ổn định, bất chấp sự gia tăng về năng lực tính toán và số lượng nút tham gia.</w:t>
      </w:r>
      <w:r w:rsidR="00FF69FA" w:rsidRPr="00FF69FA">
        <w:rPr>
          <w:noProof/>
          <w:szCs w:val="26"/>
          <w:lang w:eastAsia="ja-JP"/>
        </w:rPr>
        <w:t xml:space="preserve"> </w:t>
      </w:r>
    </w:p>
    <w:p w14:paraId="0D70546B" w14:textId="72D92DBD" w:rsidR="00AF60EA" w:rsidRDefault="00FF69FA" w:rsidP="00FF69FA">
      <w:pPr>
        <w:pStyle w:val="NormalWeb"/>
        <w:spacing w:before="12" w:beforeAutospacing="0" w:after="12" w:line="264" w:lineRule="auto"/>
        <w:ind w:firstLine="360"/>
        <w:jc w:val="center"/>
        <w:rPr>
          <w:szCs w:val="26"/>
        </w:rPr>
      </w:pPr>
      <w:r>
        <w:rPr>
          <w:noProof/>
          <w:szCs w:val="26"/>
          <w:lang w:eastAsia="ja-JP"/>
        </w:rPr>
        <w:drawing>
          <wp:inline distT="0" distB="0" distL="0" distR="0" wp14:anchorId="4606069F" wp14:editId="7038DA06">
            <wp:extent cx="3343275" cy="2273919"/>
            <wp:effectExtent l="0" t="0" r="0" b="0"/>
            <wp:docPr id="1087360524" name="Picture 1087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0524" name="Picture 1087360524"/>
                    <pic:cNvPicPr/>
                  </pic:nvPicPr>
                  <pic:blipFill>
                    <a:blip r:embed="rId20">
                      <a:extLst>
                        <a:ext uri="{28A0092B-C50C-407E-A947-70E740481C1C}">
                          <a14:useLocalDpi xmlns:a14="http://schemas.microsoft.com/office/drawing/2010/main" val="0"/>
                        </a:ext>
                      </a:extLst>
                    </a:blip>
                    <a:stretch>
                      <a:fillRect/>
                    </a:stretch>
                  </pic:blipFill>
                  <pic:spPr>
                    <a:xfrm>
                      <a:off x="0" y="0"/>
                      <a:ext cx="3376136" cy="2296269"/>
                    </a:xfrm>
                    <a:prstGeom prst="rect">
                      <a:avLst/>
                    </a:prstGeom>
                  </pic:spPr>
                </pic:pic>
              </a:graphicData>
            </a:graphic>
          </wp:inline>
        </w:drawing>
      </w:r>
    </w:p>
    <w:p w14:paraId="10BCAE6A" w14:textId="0D8C0357" w:rsidR="00FF69FA" w:rsidRPr="00FF69FA" w:rsidRDefault="00FF69FA" w:rsidP="00D719D6">
      <w:pPr>
        <w:pStyle w:val="habc"/>
      </w:pPr>
      <w:bookmarkStart w:id="74" w:name="_Toc183027728"/>
      <w:r w:rsidRPr="006A5EBD">
        <w:t>Hình 1.</w:t>
      </w:r>
      <w:r>
        <w:t>9</w:t>
      </w:r>
      <w:r w:rsidRPr="006A5EBD">
        <w:t>. Mô hình Proof of Work (PoW)</w:t>
      </w:r>
      <w:bookmarkEnd w:id="74"/>
    </w:p>
    <w:p w14:paraId="29633A5B" w14:textId="6F1928CE" w:rsidR="00AF60EA" w:rsidRPr="006E1D59" w:rsidRDefault="00AF60EA" w:rsidP="006A5EBD">
      <w:pPr>
        <w:pStyle w:val="NormalWeb"/>
        <w:spacing w:before="12" w:beforeAutospacing="0" w:after="12" w:line="264" w:lineRule="auto"/>
        <w:ind w:firstLine="360"/>
        <w:jc w:val="both"/>
        <w:rPr>
          <w:szCs w:val="26"/>
        </w:rPr>
      </w:pPr>
      <w:r w:rsidRPr="006E1D59">
        <w:rPr>
          <w:szCs w:val="26"/>
        </w:rPr>
        <w:t>Mục đích của việc điều chỉnh độ khó là để ngăn chặn bất kỳ thực thể nào thống trị quá trình sản xuất khối, duy trì tính phi tập trung và an toàn của mạng. Tuy nhiên, nỗ lực tính toán để giải các câu đố tiêu tốn lượng lớn tài nguyên. Vì lý do này, các hoạt động khai thác thường được đặt tại các khu vực có nguồn cung điện rẻ dồi dào.</w:t>
      </w:r>
    </w:p>
    <w:p w14:paraId="5EC27259" w14:textId="333F46BF" w:rsidR="00AF60EA" w:rsidRPr="006E1D59" w:rsidRDefault="00AF60EA" w:rsidP="006A5EBD">
      <w:pPr>
        <w:pStyle w:val="NormalWeb"/>
        <w:spacing w:before="12" w:beforeAutospacing="0" w:after="12" w:line="264" w:lineRule="auto"/>
        <w:ind w:firstLine="360"/>
        <w:jc w:val="both"/>
        <w:rPr>
          <w:szCs w:val="26"/>
        </w:rPr>
      </w:pPr>
      <w:r w:rsidRPr="006E1D59">
        <w:rPr>
          <w:szCs w:val="26"/>
        </w:rPr>
        <w:t>Một đặc điểm quan trọng khác của PoW là công việc thực hiện trên một câu đố không ảnh hưởng đến khả năng giải các câu đố hiện tại hoặc tương lai, vì các câu đố này độc lập với nhau. Điều này có nghĩa là khi một người dùng nhận được một khối hoàn chỉnh và hợp lệ từ người khác, họ được khuyến khích từ bỏ công việc hiện tại và bắt đầu xây dựng từ khối mới nhận được, vì họ biết rằng các nút khác cũng sẽ xây dựng dựa trên khối đó.</w:t>
      </w:r>
    </w:p>
    <w:p w14:paraId="36AD0767" w14:textId="77777777" w:rsidR="006A5EBD" w:rsidRDefault="00AF60EA" w:rsidP="006A5EBD">
      <w:pPr>
        <w:spacing w:before="12" w:after="12"/>
        <w:ind w:firstLine="360"/>
        <w:rPr>
          <w:rFonts w:eastAsia="Times New Roman" w:cs="Times New Roman"/>
          <w:szCs w:val="26"/>
          <w:lang w:eastAsia="vi-VN"/>
        </w:rPr>
      </w:pPr>
      <w:r w:rsidRPr="006E1D59">
        <w:rPr>
          <w:rFonts w:eastAsia="Times New Roman" w:cs="Times New Roman"/>
          <w:bCs/>
          <w:i/>
          <w:szCs w:val="26"/>
          <w:lang w:eastAsia="vi-VN"/>
        </w:rPr>
        <w:t>Ví dụ minh họa:</w:t>
      </w:r>
      <w:r w:rsidRPr="006E1D59">
        <w:rPr>
          <w:rFonts w:eastAsia="Times New Roman" w:cs="Times New Roman"/>
          <w:szCs w:val="26"/>
          <w:lang w:eastAsia="vi-VN"/>
        </w:rPr>
        <w:t xml:space="preserve"> </w:t>
      </w:r>
    </w:p>
    <w:p w14:paraId="64A9B07F" w14:textId="4B988ED9" w:rsidR="00AF60EA" w:rsidRPr="006E1D59" w:rsidRDefault="00AF60EA" w:rsidP="006A5EBD">
      <w:pPr>
        <w:spacing w:before="12" w:after="12"/>
        <w:ind w:firstLine="360"/>
        <w:rPr>
          <w:rFonts w:eastAsia="Times New Roman" w:cs="Times New Roman"/>
          <w:szCs w:val="26"/>
          <w:lang w:eastAsia="vi-VN"/>
        </w:rPr>
      </w:pPr>
      <w:r w:rsidRPr="006E1D59">
        <w:rPr>
          <w:rFonts w:eastAsia="Times New Roman" w:cs="Times New Roman"/>
          <w:szCs w:val="26"/>
          <w:lang w:eastAsia="vi-VN"/>
        </w:rPr>
        <w:t>Xét một câu đố sử dụng thuật toán SHA-256, trong đó máy tính phải tìm giá trị băm (</w:t>
      </w:r>
      <w:r w:rsidRPr="006E1D59">
        <w:rPr>
          <w:rFonts w:eastAsia="Times New Roman" w:cs="Times New Roman"/>
          <w:bCs/>
          <w:szCs w:val="26"/>
          <w:lang w:eastAsia="vi-VN"/>
        </w:rPr>
        <w:t>hash</w:t>
      </w:r>
      <w:r w:rsidRPr="006E1D59">
        <w:rPr>
          <w:rFonts w:eastAsia="Times New Roman" w:cs="Times New Roman"/>
          <w:szCs w:val="26"/>
          <w:lang w:eastAsia="vi-VN"/>
        </w:rPr>
        <w:t xml:space="preserve">) đáp ứng tiêu chí mục tiêu (được gọi là </w:t>
      </w:r>
      <w:r w:rsidRPr="006E1D59">
        <w:rPr>
          <w:rFonts w:eastAsia="Times New Roman" w:cs="Times New Roman"/>
          <w:bCs/>
          <w:szCs w:val="26"/>
          <w:lang w:eastAsia="vi-VN"/>
        </w:rPr>
        <w:t>độ khó</w:t>
      </w:r>
      <w:r w:rsidRPr="006E1D59">
        <w:rPr>
          <w:rFonts w:eastAsia="Times New Roman" w:cs="Times New Roman"/>
          <w:szCs w:val="26"/>
          <w:lang w:eastAsia="vi-VN"/>
        </w:rPr>
        <w:t>):</w:t>
      </w:r>
    </w:p>
    <w:p w14:paraId="5CE4F51E" w14:textId="77777777" w:rsidR="00AF60EA" w:rsidRPr="006E1D59" w:rsidRDefault="00AF60EA" w:rsidP="006A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 w:after="12"/>
        <w:jc w:val="center"/>
        <w:rPr>
          <w:rFonts w:eastAsia="Times New Roman" w:cs="Times New Roman"/>
          <w:i/>
          <w:szCs w:val="26"/>
          <w:lang w:eastAsia="vi-VN"/>
        </w:rPr>
      </w:pPr>
      <w:r w:rsidRPr="006E1D59">
        <w:rPr>
          <w:rFonts w:eastAsia="Times New Roman" w:cs="Times New Roman"/>
          <w:i/>
          <w:szCs w:val="26"/>
          <w:lang w:eastAsia="vi-VN"/>
        </w:rPr>
        <w:t>SHA256(“blockchain” + Nonce) = Giá trị băm bắt đầu bằng “000000”</w:t>
      </w:r>
    </w:p>
    <w:p w14:paraId="569C58D6" w14:textId="33CA38F3" w:rsidR="00AF60EA" w:rsidRPr="006E1D59" w:rsidRDefault="00AF60EA" w:rsidP="006A57AD">
      <w:pPr>
        <w:spacing w:before="12" w:after="12"/>
        <w:ind w:firstLine="360"/>
        <w:rPr>
          <w:rFonts w:eastAsia="Times New Roman" w:cs="Times New Roman"/>
          <w:szCs w:val="26"/>
          <w:lang w:eastAsia="vi-VN"/>
        </w:rPr>
      </w:pPr>
      <w:r w:rsidRPr="006E1D59">
        <w:rPr>
          <w:rFonts w:eastAsia="Times New Roman" w:cs="Times New Roman"/>
          <w:szCs w:val="26"/>
          <w:lang w:eastAsia="vi-VN"/>
        </w:rPr>
        <w:t xml:space="preserve">Trong ví dụ này, chuỗi văn bản "blockchain" được nối với một giá trị </w:t>
      </w:r>
      <w:r w:rsidRPr="006E1D59">
        <w:rPr>
          <w:rFonts w:eastAsia="Times New Roman" w:cs="Times New Roman"/>
          <w:bCs/>
          <w:szCs w:val="26"/>
          <w:lang w:eastAsia="vi-VN"/>
        </w:rPr>
        <w:t>nonce</w:t>
      </w:r>
      <w:r w:rsidRPr="006E1D59">
        <w:rPr>
          <w:rFonts w:eastAsia="Times New Roman" w:cs="Times New Roman"/>
          <w:szCs w:val="26"/>
          <w:lang w:eastAsia="vi-VN"/>
        </w:rPr>
        <w:t xml:space="preserve">, sau đó tính toán giá trị băm. Giá trị </w:t>
      </w:r>
      <w:r w:rsidRPr="006E1D59">
        <w:rPr>
          <w:rFonts w:eastAsia="Times New Roman" w:cs="Times New Roman"/>
          <w:bCs/>
          <w:szCs w:val="26"/>
          <w:lang w:eastAsia="vi-VN"/>
        </w:rPr>
        <w:t>nonce</w:t>
      </w:r>
      <w:r w:rsidRPr="006E1D59">
        <w:rPr>
          <w:rFonts w:eastAsia="Times New Roman" w:cs="Times New Roman"/>
          <w:szCs w:val="26"/>
          <w:lang w:eastAsia="vi-VN"/>
        </w:rPr>
        <w:t xml:space="preserve"> được sử dụng chỉ bao gồm các số. Đây là một câu đố tương đối đơn giản, và kết quả mẫu như sau:</w:t>
      </w:r>
    </w:p>
    <w:p w14:paraId="4708FAE2" w14:textId="77777777" w:rsidR="00AF60EA" w:rsidRPr="006E1D59" w:rsidRDefault="00AF60EA" w:rsidP="0024601D">
      <w:pPr>
        <w:numPr>
          <w:ilvl w:val="0"/>
          <w:numId w:val="9"/>
        </w:numPr>
        <w:tabs>
          <w:tab w:val="clear" w:pos="720"/>
          <w:tab w:val="num" w:pos="360"/>
        </w:tabs>
        <w:spacing w:before="12" w:after="12" w:line="264" w:lineRule="auto"/>
        <w:ind w:left="360"/>
        <w:rPr>
          <w:rFonts w:eastAsia="Times New Roman" w:cs="Times New Roman"/>
          <w:szCs w:val="26"/>
          <w:lang w:eastAsia="vi-VN"/>
        </w:rPr>
      </w:pPr>
      <w:r w:rsidRPr="006E1D59">
        <w:rPr>
          <w:rFonts w:eastAsia="Times New Roman" w:cs="Times New Roman"/>
          <w:szCs w:val="26"/>
          <w:lang w:eastAsia="vi-VN"/>
        </w:rPr>
        <w:t>SHA256("blockchain0") =</w:t>
      </w:r>
    </w:p>
    <w:p w14:paraId="3E8D9495" w14:textId="77777777" w:rsidR="00AF60EA" w:rsidRPr="006E1D59" w:rsidRDefault="00AF60EA" w:rsidP="006A57AD">
      <w:pPr>
        <w:tabs>
          <w:tab w:val="num" w:pos="360"/>
        </w:tabs>
        <w:spacing w:before="12" w:after="12"/>
        <w:ind w:left="360"/>
        <w:rPr>
          <w:rFonts w:eastAsia="Times New Roman" w:cs="Times New Roman"/>
          <w:szCs w:val="26"/>
          <w:lang w:eastAsia="vi-VN"/>
        </w:rPr>
      </w:pPr>
      <w:r w:rsidRPr="006E1D59">
        <w:rPr>
          <w:rFonts w:eastAsia="Times New Roman" w:cs="Times New Roman"/>
          <w:szCs w:val="26"/>
          <w:lang w:eastAsia="vi-VN"/>
        </w:rPr>
        <w:t>0xbd4824d8ee63fc82392a6441444166d22ed84eaa6dab11d4923075975acab938</w:t>
      </w:r>
      <w:r w:rsidRPr="006E1D59">
        <w:rPr>
          <w:rFonts w:eastAsia="Times New Roman" w:cs="Times New Roman"/>
          <w:szCs w:val="26"/>
          <w:lang w:eastAsia="vi-VN"/>
        </w:rPr>
        <w:br/>
      </w:r>
      <w:r w:rsidRPr="006E1D59">
        <w:rPr>
          <w:rFonts w:eastAsia="Times New Roman" w:cs="Times New Roman"/>
          <w:i/>
          <w:iCs/>
          <w:szCs w:val="26"/>
          <w:lang w:eastAsia="vi-VN"/>
        </w:rPr>
        <w:t>(chưa giải được)</w:t>
      </w:r>
    </w:p>
    <w:p w14:paraId="5889E1DB" w14:textId="77777777" w:rsidR="00AF60EA" w:rsidRPr="006E1D59" w:rsidRDefault="00AF60EA" w:rsidP="0024601D">
      <w:pPr>
        <w:numPr>
          <w:ilvl w:val="0"/>
          <w:numId w:val="9"/>
        </w:numPr>
        <w:tabs>
          <w:tab w:val="clear" w:pos="720"/>
          <w:tab w:val="num" w:pos="360"/>
        </w:tabs>
        <w:spacing w:before="12" w:after="12" w:line="264" w:lineRule="auto"/>
        <w:ind w:left="360"/>
        <w:rPr>
          <w:rFonts w:eastAsia="Times New Roman" w:cs="Times New Roman"/>
          <w:szCs w:val="26"/>
          <w:lang w:eastAsia="vi-VN"/>
        </w:rPr>
      </w:pPr>
      <w:r w:rsidRPr="006E1D59">
        <w:rPr>
          <w:rFonts w:eastAsia="Times New Roman" w:cs="Times New Roman"/>
          <w:szCs w:val="26"/>
          <w:lang w:eastAsia="vi-VN"/>
        </w:rPr>
        <w:t>SHA256("blockchain1") =</w:t>
      </w:r>
    </w:p>
    <w:p w14:paraId="3CAA8492" w14:textId="77777777" w:rsidR="00AF60EA" w:rsidRPr="006E1D59" w:rsidRDefault="00AF60EA" w:rsidP="006A57AD">
      <w:pPr>
        <w:tabs>
          <w:tab w:val="num" w:pos="360"/>
        </w:tabs>
        <w:spacing w:before="12" w:after="12"/>
        <w:ind w:left="360"/>
        <w:rPr>
          <w:rFonts w:eastAsia="Times New Roman" w:cs="Times New Roman"/>
          <w:szCs w:val="26"/>
          <w:lang w:eastAsia="vi-VN"/>
        </w:rPr>
      </w:pPr>
      <w:r w:rsidRPr="006E1D59">
        <w:rPr>
          <w:rFonts w:eastAsia="Times New Roman" w:cs="Times New Roman"/>
          <w:szCs w:val="26"/>
          <w:lang w:eastAsia="vi-VN"/>
        </w:rPr>
        <w:lastRenderedPageBreak/>
        <w:t>0xdb0b9c1cb5e9c680dfff7482f1a8efad0e786f41b6b89a758fb26d9e223e0a10</w:t>
      </w:r>
      <w:r w:rsidRPr="006E1D59">
        <w:rPr>
          <w:rFonts w:eastAsia="Times New Roman" w:cs="Times New Roman"/>
          <w:szCs w:val="26"/>
          <w:lang w:eastAsia="vi-VN"/>
        </w:rPr>
        <w:br/>
      </w:r>
      <w:r w:rsidRPr="006E1D59">
        <w:rPr>
          <w:rFonts w:eastAsia="Times New Roman" w:cs="Times New Roman"/>
          <w:i/>
          <w:iCs/>
          <w:szCs w:val="26"/>
          <w:lang w:eastAsia="vi-VN"/>
        </w:rPr>
        <w:t>(chưa giải được)</w:t>
      </w:r>
    </w:p>
    <w:p w14:paraId="74ACB219" w14:textId="77777777" w:rsidR="00AF60EA" w:rsidRPr="006E1D59" w:rsidRDefault="00AF60EA" w:rsidP="0024601D">
      <w:pPr>
        <w:numPr>
          <w:ilvl w:val="0"/>
          <w:numId w:val="9"/>
        </w:numPr>
        <w:tabs>
          <w:tab w:val="clear" w:pos="720"/>
          <w:tab w:val="num" w:pos="360"/>
        </w:tabs>
        <w:spacing w:before="12" w:after="12" w:line="264" w:lineRule="auto"/>
        <w:ind w:left="360"/>
        <w:rPr>
          <w:rFonts w:eastAsia="Times New Roman" w:cs="Times New Roman"/>
          <w:szCs w:val="26"/>
          <w:lang w:eastAsia="vi-VN"/>
        </w:rPr>
      </w:pPr>
      <w:r w:rsidRPr="006E1D59">
        <w:rPr>
          <w:rFonts w:eastAsia="Times New Roman" w:cs="Times New Roman"/>
          <w:szCs w:val="26"/>
          <w:lang w:eastAsia="vi-VN"/>
        </w:rPr>
        <w:t>…</w:t>
      </w:r>
    </w:p>
    <w:p w14:paraId="203959DA" w14:textId="77777777" w:rsidR="00AF60EA" w:rsidRPr="006E1D59" w:rsidRDefault="00AF60EA" w:rsidP="0024601D">
      <w:pPr>
        <w:numPr>
          <w:ilvl w:val="0"/>
          <w:numId w:val="9"/>
        </w:numPr>
        <w:tabs>
          <w:tab w:val="clear" w:pos="720"/>
          <w:tab w:val="num" w:pos="360"/>
        </w:tabs>
        <w:spacing w:before="12" w:after="12" w:line="264" w:lineRule="auto"/>
        <w:ind w:left="360"/>
        <w:rPr>
          <w:rFonts w:eastAsia="Times New Roman" w:cs="Times New Roman"/>
          <w:szCs w:val="26"/>
          <w:lang w:eastAsia="vi-VN"/>
        </w:rPr>
      </w:pPr>
      <w:r w:rsidRPr="006E1D59">
        <w:rPr>
          <w:rFonts w:eastAsia="Times New Roman" w:cs="Times New Roman"/>
          <w:szCs w:val="26"/>
          <w:lang w:eastAsia="vi-VN"/>
        </w:rPr>
        <w:t>SHA256("blockchain10730895") =</w:t>
      </w:r>
    </w:p>
    <w:p w14:paraId="5338C1E8" w14:textId="77777777" w:rsidR="00AF60EA" w:rsidRPr="006E1D59" w:rsidRDefault="00AF60EA" w:rsidP="006A57AD">
      <w:pPr>
        <w:tabs>
          <w:tab w:val="num" w:pos="360"/>
        </w:tabs>
        <w:spacing w:before="12" w:after="12"/>
        <w:ind w:left="360"/>
        <w:rPr>
          <w:rFonts w:eastAsia="Times New Roman" w:cs="Times New Roman"/>
          <w:szCs w:val="26"/>
          <w:lang w:eastAsia="vi-VN"/>
        </w:rPr>
      </w:pPr>
      <w:r w:rsidRPr="006E1D59">
        <w:rPr>
          <w:rFonts w:eastAsia="Times New Roman" w:cs="Times New Roman"/>
          <w:szCs w:val="26"/>
          <w:lang w:eastAsia="vi-VN"/>
        </w:rPr>
        <w:t>0x000000ca1415e0bec568f6f605fcc83d18cac7a4e6c219a957c10c6879d67587</w:t>
      </w:r>
      <w:r w:rsidRPr="006E1D59">
        <w:rPr>
          <w:rFonts w:eastAsia="Times New Roman" w:cs="Times New Roman"/>
          <w:szCs w:val="26"/>
          <w:lang w:eastAsia="vi-VN"/>
        </w:rPr>
        <w:br/>
      </w:r>
      <w:r w:rsidRPr="006E1D59">
        <w:rPr>
          <w:rFonts w:eastAsia="Times New Roman" w:cs="Times New Roman"/>
          <w:i/>
          <w:iCs/>
          <w:szCs w:val="26"/>
          <w:lang w:eastAsia="vi-VN"/>
        </w:rPr>
        <w:t>(đã giải được)</w:t>
      </w:r>
    </w:p>
    <w:p w14:paraId="4373C696" w14:textId="6FF79359" w:rsidR="00AF60EA" w:rsidRPr="006E1D59" w:rsidRDefault="00AF60EA" w:rsidP="006A57AD">
      <w:pPr>
        <w:spacing w:before="12" w:after="12"/>
        <w:ind w:firstLine="360"/>
        <w:rPr>
          <w:rFonts w:eastAsia="Times New Roman" w:cs="Times New Roman"/>
          <w:szCs w:val="26"/>
          <w:lang w:eastAsia="vi-VN"/>
        </w:rPr>
      </w:pPr>
      <w:r w:rsidRPr="006E1D59">
        <w:rPr>
          <w:rFonts w:eastAsia="Times New Roman" w:cs="Times New Roman"/>
          <w:szCs w:val="26"/>
          <w:lang w:eastAsia="vi-VN"/>
        </w:rPr>
        <w:t>Để giải câu đố này, phải thử 10.730.896 giá trị (mất 54 giây trên phần cứng tương đối cũ, bắt đầu từ 0 và thử từng giá trị một).</w:t>
      </w:r>
    </w:p>
    <w:p w14:paraId="4B963225" w14:textId="07DCABB5" w:rsidR="00AF60EA" w:rsidRPr="006E1D59" w:rsidRDefault="00AF60EA" w:rsidP="006A57AD">
      <w:pPr>
        <w:spacing w:before="12" w:after="12"/>
        <w:ind w:firstLine="360"/>
        <w:rPr>
          <w:rFonts w:eastAsia="Times New Roman" w:cs="Times New Roman"/>
          <w:szCs w:val="26"/>
          <w:lang w:eastAsia="vi-VN"/>
        </w:rPr>
      </w:pPr>
      <w:r w:rsidRPr="006E1D59">
        <w:rPr>
          <w:rFonts w:eastAsia="Times New Roman" w:cs="Times New Roman"/>
          <w:bCs/>
          <w:szCs w:val="26"/>
          <w:lang w:eastAsia="vi-VN"/>
        </w:rPr>
        <w:t>Tăng độ khó:</w:t>
      </w:r>
      <w:r w:rsidRPr="006E1D59">
        <w:rPr>
          <w:rFonts w:eastAsia="Times New Roman" w:cs="Times New Roman"/>
          <w:szCs w:val="26"/>
          <w:lang w:eastAsia="vi-VN"/>
        </w:rPr>
        <w:t xml:space="preserve"> Nếu tăng độ khó bằng cách thêm một số 0 ở đầu giá trị mục tiêu (“0000000”), cùng phần cứng trên phải thử </w:t>
      </w:r>
      <w:r w:rsidRPr="006E1D59">
        <w:rPr>
          <w:rFonts w:eastAsia="Times New Roman" w:cs="Times New Roman"/>
          <w:bCs/>
          <w:szCs w:val="26"/>
          <w:lang w:eastAsia="vi-VN"/>
        </w:rPr>
        <w:t>934.224.175 giá trị</w:t>
      </w:r>
      <w:r w:rsidRPr="006E1D59">
        <w:rPr>
          <w:rFonts w:eastAsia="Times New Roman" w:cs="Times New Roman"/>
          <w:szCs w:val="26"/>
          <w:lang w:eastAsia="vi-VN"/>
        </w:rPr>
        <w:t xml:space="preserve"> để giải quyết câu đố (mất 1 giờ, 18 phút, 12 giây):</w:t>
      </w:r>
    </w:p>
    <w:p w14:paraId="5C0EA47C" w14:textId="77777777" w:rsidR="00AF60EA" w:rsidRPr="006E1D59" w:rsidRDefault="00AF60EA" w:rsidP="0024601D">
      <w:pPr>
        <w:numPr>
          <w:ilvl w:val="0"/>
          <w:numId w:val="10"/>
        </w:numPr>
        <w:tabs>
          <w:tab w:val="clear" w:pos="720"/>
          <w:tab w:val="num" w:pos="360"/>
        </w:tabs>
        <w:spacing w:before="12" w:after="12" w:line="264" w:lineRule="auto"/>
        <w:ind w:left="360"/>
        <w:rPr>
          <w:rFonts w:eastAsia="Times New Roman" w:cs="Times New Roman"/>
          <w:szCs w:val="26"/>
          <w:lang w:eastAsia="vi-VN"/>
        </w:rPr>
      </w:pPr>
      <w:r w:rsidRPr="006E1D59">
        <w:rPr>
          <w:rFonts w:eastAsia="Times New Roman" w:cs="Times New Roman"/>
          <w:szCs w:val="26"/>
          <w:lang w:eastAsia="vi-VN"/>
        </w:rPr>
        <w:t>SHA256("blockchain934224174") =</w:t>
      </w:r>
    </w:p>
    <w:p w14:paraId="38C90A3B" w14:textId="77777777" w:rsidR="00AF60EA" w:rsidRPr="006E1D59" w:rsidRDefault="00AF60EA" w:rsidP="006A57AD">
      <w:pPr>
        <w:tabs>
          <w:tab w:val="num" w:pos="360"/>
        </w:tabs>
        <w:spacing w:before="12" w:after="12"/>
        <w:ind w:left="360"/>
        <w:rPr>
          <w:rFonts w:eastAsia="Times New Roman" w:cs="Times New Roman"/>
          <w:szCs w:val="26"/>
          <w:lang w:eastAsia="vi-VN"/>
        </w:rPr>
      </w:pPr>
      <w:r w:rsidRPr="006E1D59">
        <w:rPr>
          <w:rFonts w:eastAsia="Times New Roman" w:cs="Times New Roman"/>
          <w:szCs w:val="26"/>
          <w:lang w:eastAsia="vi-VN"/>
        </w:rPr>
        <w:t>0x0000000e2ae7e4240df80692b7e586ea7a977eacbd031819d0e603257edb3a81</w:t>
      </w:r>
    </w:p>
    <w:p w14:paraId="139A4377" w14:textId="276772FC" w:rsidR="00AF60EA" w:rsidRPr="006A57AD" w:rsidRDefault="00AF60EA" w:rsidP="00FD0FFC">
      <w:pPr>
        <w:pStyle w:val="ListParagraph"/>
        <w:numPr>
          <w:ilvl w:val="0"/>
          <w:numId w:val="21"/>
        </w:numPr>
        <w:spacing w:before="12" w:after="12"/>
        <w:ind w:left="360"/>
        <w:rPr>
          <w:rFonts w:eastAsia="Times New Roman" w:cs="Times New Roman"/>
          <w:szCs w:val="26"/>
          <w:lang w:eastAsia="vi-VN"/>
        </w:rPr>
      </w:pPr>
      <w:r w:rsidRPr="006A57AD">
        <w:rPr>
          <w:rFonts w:eastAsia="Times New Roman" w:cs="Times New Roman"/>
          <w:szCs w:val="26"/>
          <w:lang w:eastAsia="vi-VN"/>
        </w:rPr>
        <w:t>Điều này minh họa rằng độ khó tăng lên đáng kể khi yêu cầu thêm mỗi số 0 đứng đầu.</w:t>
      </w:r>
    </w:p>
    <w:p w14:paraId="201AF164" w14:textId="118FDE0F" w:rsidR="00AF60EA" w:rsidRPr="004D0FFB" w:rsidRDefault="00AF60EA" w:rsidP="006A57AD">
      <w:pPr>
        <w:pStyle w:val="NormalWeb"/>
        <w:spacing w:before="12" w:beforeAutospacing="0" w:after="12" w:line="264" w:lineRule="auto"/>
        <w:ind w:firstLine="360"/>
        <w:jc w:val="both"/>
        <w:rPr>
          <w:szCs w:val="26"/>
          <w:lang w:val="vi-VN"/>
        </w:rPr>
      </w:pPr>
      <w:r w:rsidRPr="006E1D59">
        <w:rPr>
          <w:szCs w:val="26"/>
          <w:lang w:val="vi-VN"/>
        </w:rPr>
        <w:t xml:space="preserve">Hiện tại không có cách tắt nào được biết đến để giải quyết quá trình này; các nút xuất bản phải tiêu tốn công sức tính toán, thời gian và tài nguyên để tìm giá trị </w:t>
      </w:r>
      <w:r w:rsidRPr="006E1D59">
        <w:rPr>
          <w:rStyle w:val="Strong"/>
          <w:i/>
          <w:szCs w:val="26"/>
          <w:lang w:val="vi-VN"/>
        </w:rPr>
        <w:t>nonce</w:t>
      </w:r>
      <w:r w:rsidRPr="006E1D59">
        <w:rPr>
          <w:szCs w:val="26"/>
          <w:lang w:val="vi-VN"/>
        </w:rPr>
        <w:t xml:space="preserve"> phù hợp với mục tiêu. </w:t>
      </w:r>
      <w:r w:rsidRPr="004D0FFB">
        <w:rPr>
          <w:szCs w:val="26"/>
          <w:lang w:val="vi-VN"/>
        </w:rPr>
        <w:t xml:space="preserve">Thông thường, các nút xuất bản cố gắng giải câu đố tính toán khó khăn này để nhận phần thưởng nào đó (thường dưới dạng tiền mã hóa được cung cấp bởi mạng blockchain). Việc khen thưởng cho quá trình mở rộng và duy trì blockchain được gọi là </w:t>
      </w:r>
      <w:r w:rsidRPr="004D0FFB">
        <w:rPr>
          <w:rStyle w:val="Strong"/>
          <w:i/>
          <w:szCs w:val="26"/>
          <w:lang w:val="vi-VN"/>
        </w:rPr>
        <w:t>hệ thống phần thưởng</w:t>
      </w:r>
      <w:r w:rsidRPr="004D0FFB">
        <w:rPr>
          <w:szCs w:val="26"/>
          <w:lang w:val="vi-VN"/>
        </w:rPr>
        <w:t xml:space="preserve"> hoặc </w:t>
      </w:r>
      <w:r w:rsidRPr="004D0FFB">
        <w:rPr>
          <w:rStyle w:val="Strong"/>
          <w:i/>
          <w:szCs w:val="26"/>
          <w:lang w:val="vi-VN"/>
        </w:rPr>
        <w:t>mô hình khuyến khích</w:t>
      </w:r>
      <w:r w:rsidRPr="004D0FFB">
        <w:rPr>
          <w:szCs w:val="26"/>
          <w:lang w:val="vi-VN"/>
        </w:rPr>
        <w:t>.</w:t>
      </w:r>
    </w:p>
    <w:p w14:paraId="44AB55E8" w14:textId="541B592A" w:rsidR="00AF60EA" w:rsidRPr="004D0FFB" w:rsidRDefault="00AF60EA" w:rsidP="006A57AD">
      <w:pPr>
        <w:pStyle w:val="NormalWeb"/>
        <w:spacing w:before="12" w:beforeAutospacing="0" w:after="12" w:line="264" w:lineRule="auto"/>
        <w:ind w:firstLine="360"/>
        <w:jc w:val="both"/>
        <w:rPr>
          <w:szCs w:val="26"/>
          <w:lang w:val="vi-VN"/>
        </w:rPr>
      </w:pPr>
      <w:r w:rsidRPr="004D0FFB">
        <w:rPr>
          <w:szCs w:val="26"/>
          <w:lang w:val="vi-VN"/>
        </w:rPr>
        <w:t>Khi một nút xuất bản hoàn thành công việc này, nó sẽ gửi khối của mình kèm giá trị nonce hợp lệ đến các nút đầy đủ (full nodes) trong mạng blockchain. Các nút đầy đủ nhận được sẽ kiểm tra xem khối mới có đáp ứng yêu cầu của câu đố hay không, sau đó thêm khối này vào bản sao blockchain của mình và gửi lại khối đến các nút ngang hàng khác. Theo cách này, khối mới được phân phối nhanh chóng trong mạng lưới các nút tham gia.</w:t>
      </w:r>
    </w:p>
    <w:p w14:paraId="7C0B712E" w14:textId="3C109B3D" w:rsidR="00AF60EA" w:rsidRPr="006E1D59" w:rsidRDefault="00AF60EA" w:rsidP="007A79BA">
      <w:pPr>
        <w:pStyle w:val="Heading3"/>
        <w:numPr>
          <w:ilvl w:val="2"/>
          <w:numId w:val="52"/>
        </w:numPr>
      </w:pPr>
      <w:bookmarkStart w:id="75" w:name="_Toc183024236"/>
      <w:r w:rsidRPr="006E1D59">
        <w:t>Mô hình đồng thuận Bằng chứng cổ phần (Proof of Stake – PoS)</w:t>
      </w:r>
      <w:bookmarkEnd w:id="75"/>
    </w:p>
    <w:p w14:paraId="336DE89E" w14:textId="77777777" w:rsidR="00FF69FA" w:rsidRDefault="00AF60EA" w:rsidP="00AF60EA">
      <w:pPr>
        <w:pStyle w:val="NormalWeb"/>
        <w:tabs>
          <w:tab w:val="left" w:pos="284"/>
          <w:tab w:val="left" w:pos="567"/>
        </w:tabs>
        <w:spacing w:before="12" w:beforeAutospacing="0" w:after="12" w:line="264" w:lineRule="auto"/>
        <w:jc w:val="both"/>
        <w:rPr>
          <w:noProof/>
          <w:szCs w:val="26"/>
          <w:lang w:eastAsia="ja-JP"/>
        </w:rPr>
      </w:pPr>
      <w:r w:rsidRPr="006E1D59">
        <w:rPr>
          <w:b/>
          <w:szCs w:val="26"/>
        </w:rPr>
        <w:tab/>
      </w:r>
      <w:r w:rsidRPr="006E1D59">
        <w:rPr>
          <w:szCs w:val="26"/>
        </w:rPr>
        <w:t xml:space="preserve">Mô hình </w:t>
      </w:r>
      <w:r w:rsidRPr="006E1D59">
        <w:rPr>
          <w:rStyle w:val="Strong"/>
          <w:i/>
          <w:szCs w:val="26"/>
        </w:rPr>
        <w:t>Proof of Stake (PoS)</w:t>
      </w:r>
      <w:r w:rsidRPr="006E1D59">
        <w:rPr>
          <w:szCs w:val="26"/>
        </w:rPr>
        <w:t xml:space="preserve"> dựa trên ý tưởng rằng càng nhiều cổ phần (stake) mà người dùng đầu tư vào hệ thống, họ càng có khả năng mong muốn hệ thống thành công và ít có khả năng muốn làm hỏng nó. Cổ phần thường là một lượng tiền điện tử mà người dùng mạng blockchain đã đầu tư vào hệ thống (thông qua các phương thức khác nhau, như khóa nó thông qua một loại giao dịch đặc biệt, gửi nó đến một địa chỉ cụ thể, hoặc giữ nó trong phần mềm ví đặc biệt). Sau khi đã đặt cược (staked), tiền điện tử thường không thể chi tiêu được nữa.</w:t>
      </w:r>
      <w:r w:rsidR="00FF69FA" w:rsidRPr="00FF69FA">
        <w:rPr>
          <w:noProof/>
          <w:szCs w:val="26"/>
          <w:lang w:eastAsia="ja-JP"/>
        </w:rPr>
        <w:t xml:space="preserve"> </w:t>
      </w:r>
    </w:p>
    <w:p w14:paraId="5E01F1FD" w14:textId="69AD2B95" w:rsidR="00AF60EA" w:rsidRDefault="00FF69FA" w:rsidP="00FF69FA">
      <w:pPr>
        <w:pStyle w:val="NormalWeb"/>
        <w:tabs>
          <w:tab w:val="left" w:pos="284"/>
          <w:tab w:val="left" w:pos="567"/>
        </w:tabs>
        <w:spacing w:before="12" w:beforeAutospacing="0" w:after="12" w:line="264" w:lineRule="auto"/>
        <w:jc w:val="center"/>
        <w:rPr>
          <w:noProof/>
          <w:szCs w:val="26"/>
          <w:lang w:eastAsia="ja-JP"/>
        </w:rPr>
      </w:pPr>
      <w:r>
        <w:rPr>
          <w:noProof/>
          <w:szCs w:val="26"/>
          <w:lang w:eastAsia="ja-JP"/>
        </w:rPr>
        <w:lastRenderedPageBreak/>
        <w:drawing>
          <wp:inline distT="0" distB="0" distL="0" distR="0" wp14:anchorId="6E822E9D" wp14:editId="142732D0">
            <wp:extent cx="4571541" cy="2451586"/>
            <wp:effectExtent l="0" t="0" r="635" b="6350"/>
            <wp:docPr id="1087360525" name="Picture 108736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0525" name="Picture 1087360525"/>
                    <pic:cNvPicPr/>
                  </pic:nvPicPr>
                  <pic:blipFill>
                    <a:blip r:embed="rId21">
                      <a:extLst>
                        <a:ext uri="{28A0092B-C50C-407E-A947-70E740481C1C}">
                          <a14:useLocalDpi xmlns:a14="http://schemas.microsoft.com/office/drawing/2010/main" val="0"/>
                        </a:ext>
                      </a:extLst>
                    </a:blip>
                    <a:stretch>
                      <a:fillRect/>
                    </a:stretch>
                  </pic:blipFill>
                  <pic:spPr>
                    <a:xfrm>
                      <a:off x="0" y="0"/>
                      <a:ext cx="4574210" cy="2453017"/>
                    </a:xfrm>
                    <a:prstGeom prst="rect">
                      <a:avLst/>
                    </a:prstGeom>
                  </pic:spPr>
                </pic:pic>
              </a:graphicData>
            </a:graphic>
          </wp:inline>
        </w:drawing>
      </w:r>
    </w:p>
    <w:p w14:paraId="677FFE0F" w14:textId="40906384" w:rsidR="00FF69FA" w:rsidRPr="00FF69FA" w:rsidRDefault="00FF69FA" w:rsidP="00D719D6">
      <w:pPr>
        <w:pStyle w:val="habc"/>
      </w:pPr>
      <w:bookmarkStart w:id="76" w:name="_Toc183027729"/>
      <w:r w:rsidRPr="006A57AD">
        <w:t>Hình 1.1</w:t>
      </w:r>
      <w:r>
        <w:t>0</w:t>
      </w:r>
      <w:r w:rsidRPr="006A57AD">
        <w:t>. Cơ chế đồng thuận Proof of Stake (PoS).</w:t>
      </w:r>
      <w:bookmarkEnd w:id="76"/>
    </w:p>
    <w:p w14:paraId="0BAD4F8E" w14:textId="1A81C80C" w:rsidR="00AF60EA" w:rsidRPr="006E1D59" w:rsidRDefault="0050191E" w:rsidP="00AF60EA">
      <w:pPr>
        <w:pStyle w:val="NormalWeb"/>
        <w:tabs>
          <w:tab w:val="left" w:pos="284"/>
          <w:tab w:val="left" w:pos="567"/>
        </w:tabs>
        <w:spacing w:before="12" w:beforeAutospacing="0" w:after="12" w:line="264" w:lineRule="auto"/>
        <w:jc w:val="both"/>
        <w:rPr>
          <w:noProof/>
          <w:szCs w:val="26"/>
          <w:lang w:eastAsia="ja-JP"/>
        </w:rPr>
      </w:pPr>
      <w:r>
        <w:rPr>
          <w:szCs w:val="26"/>
          <w:lang w:val="en-AU"/>
        </w:rPr>
        <w:tab/>
      </w:r>
      <w:r w:rsidR="00AF60EA" w:rsidRPr="006E1D59">
        <w:rPr>
          <w:szCs w:val="26"/>
        </w:rPr>
        <w:t xml:space="preserve">Các mạng blockchain sử dụng </w:t>
      </w:r>
      <w:r w:rsidR="00AF60EA" w:rsidRPr="006E1D59">
        <w:rPr>
          <w:rStyle w:val="Strong"/>
          <w:i/>
          <w:szCs w:val="26"/>
        </w:rPr>
        <w:t>Proof of Stake</w:t>
      </w:r>
      <w:r w:rsidR="00AF60EA" w:rsidRPr="006E1D59">
        <w:rPr>
          <w:szCs w:val="26"/>
        </w:rPr>
        <w:t xml:space="preserve"> sử dụng lượng cổ phần mà người dùng có để xác định việc xuất bản các khối mới. Do đó, khả năng một người dùng mạng blockchain xuất bản một khối mới sẽ phụ thuộc vào tỷ lệ cổ phần của họ so với tổng số lượng tiền điện tử được đặt cược trong toàn bộ mạng blockchain. Với mô hình đồng thuận này, không cần phải thực hiện các phép toán tính toán tài nguyên cao (bao gồm thời gian, điện năng và sức mạnh xử lý) như trong </w:t>
      </w:r>
      <w:r w:rsidR="00AF60EA" w:rsidRPr="006E1D59">
        <w:rPr>
          <w:rStyle w:val="Strong"/>
          <w:i/>
          <w:szCs w:val="26"/>
        </w:rPr>
        <w:t>Proof of Work</w:t>
      </w:r>
      <w:r w:rsidR="00AF60EA" w:rsidRPr="006E1D59">
        <w:rPr>
          <w:szCs w:val="26"/>
        </w:rPr>
        <w:t>. Vì mô hình đồng thuận này sử dụng ít tài nguyên hơn, một số mạng blockchain đã quyết định từ bỏ phần thưởng tạo khối; thay vào đó, hệ thống được thiết kế sao cho tất cả tiền điện tử đã được phân phối giữa các người dùng thay vì tạo ra tiền điện tử mới với tốc độ liên tục. Trong các hệ thống như vậy, phần thưởng cho việc xuất bản khối thường là thu nhập từ các khoản phí giao dịch mà người dùng cung cấp.</w:t>
      </w:r>
      <w:r w:rsidR="00FF69FA" w:rsidRPr="00FF69FA">
        <w:rPr>
          <w:noProof/>
          <w:szCs w:val="26"/>
          <w:lang w:eastAsia="ja-JP"/>
        </w:rPr>
        <w:t xml:space="preserve"> </w:t>
      </w:r>
    </w:p>
    <w:p w14:paraId="12D1A97E" w14:textId="0A28B4E8" w:rsidR="00AF60EA" w:rsidRPr="006E1D59" w:rsidRDefault="00AF60EA" w:rsidP="00AF60EA">
      <w:pPr>
        <w:pStyle w:val="NormalWeb"/>
        <w:tabs>
          <w:tab w:val="left" w:pos="284"/>
          <w:tab w:val="left" w:pos="567"/>
        </w:tabs>
        <w:spacing w:before="12" w:beforeAutospacing="0" w:after="12" w:line="264" w:lineRule="auto"/>
        <w:jc w:val="both"/>
        <w:rPr>
          <w:szCs w:val="26"/>
        </w:rPr>
      </w:pPr>
      <w:r w:rsidRPr="006E1D59">
        <w:rPr>
          <w:szCs w:val="26"/>
        </w:rPr>
        <w:tab/>
        <w:t>Các phương thức sử dụng cổ phần có thể thay đổi. Dưới đây là bốn phương pháp phổ biến:</w:t>
      </w:r>
    </w:p>
    <w:p w14:paraId="10601560" w14:textId="64AA6D17" w:rsidR="00AF60EA" w:rsidRPr="006E1D59" w:rsidRDefault="006A57AD" w:rsidP="00AF60EA">
      <w:pPr>
        <w:pStyle w:val="NormalWeb"/>
        <w:tabs>
          <w:tab w:val="left" w:pos="284"/>
          <w:tab w:val="left" w:pos="567"/>
        </w:tabs>
        <w:spacing w:before="12" w:beforeAutospacing="0" w:after="12" w:line="264" w:lineRule="auto"/>
        <w:jc w:val="both"/>
        <w:rPr>
          <w:szCs w:val="26"/>
        </w:rPr>
      </w:pPr>
      <w:r>
        <w:rPr>
          <w:rStyle w:val="Strong"/>
          <w:szCs w:val="26"/>
        </w:rPr>
        <w:t>1.</w:t>
      </w:r>
      <w:r w:rsidR="00AF60EA" w:rsidRPr="006E1D59">
        <w:rPr>
          <w:rStyle w:val="Strong"/>
          <w:szCs w:val="26"/>
        </w:rPr>
        <w:tab/>
      </w:r>
      <w:r w:rsidR="00AF60EA" w:rsidRPr="006A57AD">
        <w:rPr>
          <w:rStyle w:val="Strong"/>
          <w:iCs/>
          <w:szCs w:val="26"/>
        </w:rPr>
        <w:t>Lựa chọn ngẫu nhiên người dùng có cổ phần</w:t>
      </w:r>
      <w:r w:rsidR="00AF60EA" w:rsidRPr="006E1D59">
        <w:rPr>
          <w:szCs w:val="26"/>
        </w:rPr>
        <w:t>: Mạng blockchain sẽ xem xét tất cả người dùng có cổ phần và chọn một trong số họ dựa trên tỷ lệ cổ phần của họ so với tổng lượng cổ phần của hệ thống. Ví dụ, nếu người dùng có 42% cổ phần trong toàn bộ mạng blockchain, họ sẽ được chọn 42% thời gian, những người có 1% sẽ được chọn 1% thời gian.</w:t>
      </w:r>
    </w:p>
    <w:p w14:paraId="5120CC1B" w14:textId="2F4F2ADB" w:rsidR="00AF60EA" w:rsidRPr="006E1D59" w:rsidRDefault="006A57AD" w:rsidP="00AF60EA">
      <w:pPr>
        <w:pStyle w:val="NormalWeb"/>
        <w:tabs>
          <w:tab w:val="left" w:pos="284"/>
          <w:tab w:val="left" w:pos="567"/>
        </w:tabs>
        <w:spacing w:before="12" w:beforeAutospacing="0" w:after="12" w:line="264" w:lineRule="auto"/>
        <w:jc w:val="both"/>
        <w:rPr>
          <w:szCs w:val="26"/>
        </w:rPr>
      </w:pPr>
      <w:r>
        <w:rPr>
          <w:rStyle w:val="Strong"/>
          <w:szCs w:val="26"/>
        </w:rPr>
        <w:t>2.</w:t>
      </w:r>
      <w:r w:rsidR="00AF60EA" w:rsidRPr="006E1D59">
        <w:rPr>
          <w:rStyle w:val="Strong"/>
          <w:szCs w:val="26"/>
        </w:rPr>
        <w:tab/>
      </w:r>
      <w:r w:rsidR="00AF60EA" w:rsidRPr="006A57AD">
        <w:rPr>
          <w:rStyle w:val="Strong"/>
          <w:iCs/>
          <w:szCs w:val="26"/>
        </w:rPr>
        <w:t>Hệ thống bỏ phiếu nhiều vòng (Byzantine fault tolerance proof of stake</w:t>
      </w:r>
      <w:r w:rsidR="00AF60EA" w:rsidRPr="006E1D59">
        <w:rPr>
          <w:rStyle w:val="Strong"/>
          <w:i/>
          <w:szCs w:val="26"/>
        </w:rPr>
        <w:t>)</w:t>
      </w:r>
      <w:r w:rsidR="00AF60EA" w:rsidRPr="006E1D59">
        <w:rPr>
          <w:i/>
          <w:szCs w:val="26"/>
        </w:rPr>
        <w:t>:</w:t>
      </w:r>
      <w:r w:rsidR="00AF60EA" w:rsidRPr="006E1D59">
        <w:rPr>
          <w:szCs w:val="26"/>
        </w:rPr>
        <w:t xml:space="preserve"> Hệ thống này phức tạp hơn, nơi mạng blockchain sẽ chọn nhiều người dùng có cổ phần để tạo ra các khối đề xuất. Sau đó, tất cả người dùng có cổ phần sẽ bỏ phiếu cho các khối đề xuất. Có thể có nhiều vòng bỏ phiếu trước khi một khối mới được quyết định. Phương pháp này cho phép tất cả người dùng có cổ phần có tiếng nói trong quá trình chọn lựa khối cho mỗi khối mới.</w:t>
      </w:r>
    </w:p>
    <w:p w14:paraId="7243058B" w14:textId="3A82257C" w:rsidR="00AF60EA" w:rsidRPr="006E1D59" w:rsidRDefault="006A57AD" w:rsidP="00AF60EA">
      <w:pPr>
        <w:pStyle w:val="NormalWeb"/>
        <w:tabs>
          <w:tab w:val="left" w:pos="284"/>
          <w:tab w:val="left" w:pos="567"/>
        </w:tabs>
        <w:spacing w:before="12" w:beforeAutospacing="0" w:after="12" w:line="264" w:lineRule="auto"/>
        <w:jc w:val="both"/>
        <w:rPr>
          <w:szCs w:val="26"/>
        </w:rPr>
      </w:pPr>
      <w:r>
        <w:rPr>
          <w:rStyle w:val="Strong"/>
          <w:szCs w:val="26"/>
        </w:rPr>
        <w:t xml:space="preserve">3. </w:t>
      </w:r>
      <w:r w:rsidR="00AF60EA" w:rsidRPr="006A57AD">
        <w:rPr>
          <w:rStyle w:val="Strong"/>
          <w:iCs/>
          <w:szCs w:val="26"/>
        </w:rPr>
        <w:t>Hệ thống tuổi coin (coin age proof of stake)</w:t>
      </w:r>
      <w:r w:rsidR="00AF60EA" w:rsidRPr="006E1D59">
        <w:rPr>
          <w:i/>
          <w:szCs w:val="26"/>
        </w:rPr>
        <w:t>:</w:t>
      </w:r>
      <w:r w:rsidR="00AF60EA" w:rsidRPr="006E1D59">
        <w:rPr>
          <w:szCs w:val="26"/>
        </w:rPr>
        <w:t xml:space="preserve"> Cổ phần tiền điện tử có đặc tính tuổi. Sau một khoảng thời gian nhất định (ví dụ 30 ngày), tiền điện tử đã đặt cược có thể được tính vào khả năng người sở hữu được chọn để xuất bản khối tiếp theo. Sau khi sử dụng, tuổi của tiền điện tử được đặt cược sẽ được đặt lại và không thể sử dụng lại cho đến khi hết thời gian quy định. Phương pháp này cho phép những người dùng có cổ phần nhiều hơn có thể xuất bản nhiều khối hơn nhưng không thể chiếm ưu thế hoàn toàn, vì họ có một thời gian làm mát được gắn vào mỗi đồng coin được tính cho việc tạo khối. Các đồng coin cũ hơn và nhóm coin lớn hơn sẽ tăng khả </w:t>
      </w:r>
      <w:r w:rsidR="00AF60EA" w:rsidRPr="006E1D59">
        <w:rPr>
          <w:szCs w:val="26"/>
        </w:rPr>
        <w:lastRenderedPageBreak/>
        <w:t>năng được chọn để xuất bản khối tiếp theo. Để ngăn chặn việc người dùng tích trữ tiền điện tử đã có tuổi, thường sẽ có một giới hạn tối đa đối với khả năng chiến thắng.</w:t>
      </w:r>
    </w:p>
    <w:p w14:paraId="10388841" w14:textId="36E81460" w:rsidR="00AF60EA" w:rsidRPr="006E1D59" w:rsidRDefault="006A57AD" w:rsidP="00AF60EA">
      <w:pPr>
        <w:pStyle w:val="NormalWeb"/>
        <w:tabs>
          <w:tab w:val="left" w:pos="284"/>
          <w:tab w:val="left" w:pos="567"/>
        </w:tabs>
        <w:spacing w:before="12" w:beforeAutospacing="0" w:after="12" w:line="264" w:lineRule="auto"/>
        <w:jc w:val="both"/>
        <w:rPr>
          <w:szCs w:val="26"/>
        </w:rPr>
      </w:pPr>
      <w:r>
        <w:rPr>
          <w:rStyle w:val="Strong"/>
          <w:szCs w:val="26"/>
        </w:rPr>
        <w:t>4.</w:t>
      </w:r>
      <w:r w:rsidR="00AF60EA" w:rsidRPr="006E1D59">
        <w:rPr>
          <w:rStyle w:val="Strong"/>
          <w:szCs w:val="26"/>
        </w:rPr>
        <w:tab/>
      </w:r>
      <w:r w:rsidR="00AF60EA" w:rsidRPr="006A57AD">
        <w:rPr>
          <w:rStyle w:val="Strong"/>
          <w:iCs/>
          <w:szCs w:val="26"/>
        </w:rPr>
        <w:t>Hệ thống đại biểu (delegate system)</w:t>
      </w:r>
      <w:r w:rsidR="00AF60EA" w:rsidRPr="006A57AD">
        <w:rPr>
          <w:iCs/>
          <w:szCs w:val="26"/>
        </w:rPr>
        <w:t>:</w:t>
      </w:r>
      <w:r w:rsidR="00AF60EA" w:rsidRPr="006E1D59">
        <w:rPr>
          <w:szCs w:val="26"/>
        </w:rPr>
        <w:t xml:space="preserve"> Người dùng bỏ phiếu cho các nút để trở thành các nút xuất bản – nghĩa là tạo khối thay mặt cho họ. Quyền bỏ phiếu của người dùng trong mạng blockchain được liên kết với cổ phần của họ, vì vậy cổ phần lớn hơn sẽ có quyền bỏ phiếu có trọng số hơn. Các nút nhận được nhiều phiếu bầu nhất sẽ trở thành nút xuất bản và có thể xác minh và xuất bản các khối. Người dùng mạng blockchain cũng có thể bỏ phiếu chống lại một nút xuất bản đã được thiết lập, nhằm loại bỏ họ khỏi nhóm các nút xuất bản. Ngoài ra, người dùng mạng blockchain cũng bỏ phiếu cho các đại biểu, những người tham gia vào việc quản trị blockchain. Các đại biểu sẽ đề xuất các thay đổi và cải tiến, và người dùng mạng blockchain sẽ bỏ phiếu cho chúng.</w:t>
      </w:r>
    </w:p>
    <w:p w14:paraId="63CFE8AC" w14:textId="37BBA9A2" w:rsidR="00AF60EA" w:rsidRPr="006E1D59" w:rsidRDefault="00AF60EA" w:rsidP="00AF60EA">
      <w:pPr>
        <w:pStyle w:val="NormalWeb"/>
        <w:tabs>
          <w:tab w:val="left" w:pos="284"/>
          <w:tab w:val="left" w:pos="567"/>
        </w:tabs>
        <w:spacing w:before="12" w:beforeAutospacing="0" w:after="12" w:line="264" w:lineRule="auto"/>
        <w:jc w:val="both"/>
        <w:rPr>
          <w:szCs w:val="26"/>
        </w:rPr>
      </w:pPr>
      <w:r w:rsidRPr="006E1D59">
        <w:rPr>
          <w:szCs w:val="26"/>
        </w:rPr>
        <w:tab/>
        <w:t xml:space="preserve">Dưới hệ thống </w:t>
      </w:r>
      <w:r w:rsidRPr="006E1D59">
        <w:rPr>
          <w:rStyle w:val="Strong"/>
          <w:i/>
          <w:szCs w:val="26"/>
        </w:rPr>
        <w:t>Proof of Stake</w:t>
      </w:r>
      <w:r w:rsidRPr="006E1D59">
        <w:rPr>
          <w:szCs w:val="26"/>
        </w:rPr>
        <w:t xml:space="preserve">, người “giàu” có thể dễ dàng đặt cược nhiều tài sản kỹ thuật số hơn, kiếm thêm tài sản kỹ thuật số cho bản thân; tuy nhiên, để có được phần lớn tài sản kỹ thuật số trong một hệ thống như vậy đòi hỏi chi phí rất cao trong việc kiểm soát. </w:t>
      </w:r>
    </w:p>
    <w:p w14:paraId="3A1DFE21" w14:textId="6F7C5563" w:rsidR="00AF60EA" w:rsidRPr="007A79BA" w:rsidRDefault="00AF60EA" w:rsidP="007A79BA">
      <w:pPr>
        <w:pStyle w:val="Heading3"/>
        <w:numPr>
          <w:ilvl w:val="2"/>
          <w:numId w:val="52"/>
        </w:numPr>
      </w:pPr>
      <w:bookmarkStart w:id="77" w:name="_Toc183024237"/>
      <w:r w:rsidRPr="007A79BA">
        <w:t>Mô hình đồng thuận Round Robin</w:t>
      </w:r>
      <w:bookmarkEnd w:id="77"/>
    </w:p>
    <w:p w14:paraId="2BAB0431" w14:textId="2ECB8B75" w:rsidR="00AF60EA" w:rsidRPr="006E1D59" w:rsidRDefault="00AF60EA" w:rsidP="006A57AD">
      <w:pPr>
        <w:pStyle w:val="NormalWeb"/>
        <w:spacing w:before="12" w:beforeAutospacing="0" w:after="12" w:line="264" w:lineRule="auto"/>
        <w:ind w:firstLine="360"/>
        <w:jc w:val="both"/>
        <w:rPr>
          <w:szCs w:val="26"/>
        </w:rPr>
      </w:pPr>
      <w:r w:rsidRPr="006E1D59">
        <w:rPr>
          <w:szCs w:val="26"/>
        </w:rPr>
        <w:t xml:space="preserve">Mô hình </w:t>
      </w:r>
      <w:r w:rsidRPr="006E1D59">
        <w:rPr>
          <w:rStyle w:val="Strong"/>
          <w:i/>
          <w:szCs w:val="26"/>
        </w:rPr>
        <w:t>Round Robin</w:t>
      </w:r>
      <w:r w:rsidRPr="006E1D59">
        <w:rPr>
          <w:szCs w:val="26"/>
        </w:rPr>
        <w:t xml:space="preserve"> là một mô hình đồng thuận được sử dụng bởi một số mạng blockchain có quyền hạn. Trong mô hình này, các nút (nodes) sẽ thay phiên nhau tạo các khối. Mô hình </w:t>
      </w:r>
      <w:r w:rsidRPr="006E1D59">
        <w:rPr>
          <w:rStyle w:val="Strong"/>
          <w:i/>
          <w:szCs w:val="26"/>
        </w:rPr>
        <w:t>Round Robin</w:t>
      </w:r>
      <w:r w:rsidRPr="006E1D59">
        <w:rPr>
          <w:szCs w:val="26"/>
        </w:rPr>
        <w:t xml:space="preserve"> có lịch sử lâu dài trong kiến trúc hệ thống phân tán. Để xử lý các tình huống khi một nút xuất bản không có sẵn để xuất bản khối trong lượt của nó, các hệ thống này có thể bao gồm một giới hạn thời gian để các nút có sẵn có thể xuất bản các khối, nhằm đảm bảo rằng các nút không có sẵn sẽ không gây tắc nghẽn trong quá trình xuất bản khối.</w:t>
      </w:r>
    </w:p>
    <w:p w14:paraId="5ACC9B39" w14:textId="74B596FF" w:rsidR="00AF60EA" w:rsidRPr="006E1D59" w:rsidRDefault="00AF60EA" w:rsidP="006A57AD">
      <w:pPr>
        <w:pStyle w:val="NormalWeb"/>
        <w:spacing w:before="12" w:beforeAutospacing="0" w:after="12" w:line="264" w:lineRule="auto"/>
        <w:ind w:firstLine="360"/>
        <w:jc w:val="both"/>
        <w:rPr>
          <w:szCs w:val="26"/>
        </w:rPr>
      </w:pPr>
      <w:r w:rsidRPr="006E1D59">
        <w:rPr>
          <w:szCs w:val="26"/>
        </w:rPr>
        <w:t>Mô hình này đảm bảo rằng không có một nút nào tạo ra phần lớn các khối. Nó có lợi thế từ một cách tiếp cận đơn giản, không có các câu đố mật mã học phức tạp và yêu cầu năng lượng thấp. Tuy nhiên, vì mô hình này yêu cầu sự tin cậy giữa các nút, nó không hoạt động tốt trong các mạng blockchain không có quyền hạn mà phần lớn các đồng tiền điện tử sử dụng. Lý do là vì các nút độc hại có thể liên tục thêm các nút khác vào hệ thống để tăng cơ hội xuất bản khối mới của chúng. Trong trường hợp xấu nhất, họ có thể lợi dụng điều này để làm suy yếu hoạt động chính xác của mạng blockchain.</w:t>
      </w:r>
    </w:p>
    <w:p w14:paraId="766BC839" w14:textId="670B2707" w:rsidR="00AF60EA" w:rsidRPr="006E1D59" w:rsidRDefault="00AF60EA" w:rsidP="007A79BA">
      <w:pPr>
        <w:pStyle w:val="Heading3"/>
        <w:numPr>
          <w:ilvl w:val="2"/>
          <w:numId w:val="52"/>
        </w:numPr>
      </w:pPr>
      <w:bookmarkStart w:id="78" w:name="_Toc183024238"/>
      <w:r w:rsidRPr="006E1D59">
        <w:t>Mô hình đồng thuận Proof of Authority (PoA)</w:t>
      </w:r>
      <w:bookmarkEnd w:id="78"/>
    </w:p>
    <w:p w14:paraId="1FED2FD7" w14:textId="756EAE2B" w:rsidR="00AF60EA" w:rsidRPr="006E1D59" w:rsidRDefault="00AF60EA" w:rsidP="006A57AD">
      <w:pPr>
        <w:pStyle w:val="NormalWeb"/>
        <w:spacing w:before="12" w:beforeAutospacing="0" w:after="12" w:line="264" w:lineRule="auto"/>
        <w:ind w:firstLine="360"/>
        <w:jc w:val="both"/>
        <w:rPr>
          <w:szCs w:val="26"/>
        </w:rPr>
      </w:pPr>
      <w:r w:rsidRPr="006E1D59">
        <w:rPr>
          <w:szCs w:val="26"/>
        </w:rPr>
        <w:t xml:space="preserve">Mô hình </w:t>
      </w:r>
      <w:r w:rsidRPr="006E1D59">
        <w:rPr>
          <w:rStyle w:val="Strong"/>
          <w:i/>
          <w:szCs w:val="26"/>
        </w:rPr>
        <w:t>Proof of Authority</w:t>
      </w:r>
      <w:r w:rsidRPr="006E1D59">
        <w:rPr>
          <w:i/>
          <w:szCs w:val="26"/>
        </w:rPr>
        <w:t xml:space="preserve"> (PoA)</w:t>
      </w:r>
      <w:r w:rsidRPr="006E1D59">
        <w:rPr>
          <w:szCs w:val="26"/>
        </w:rPr>
        <w:t xml:space="preserve">, còn được gọi là </w:t>
      </w:r>
      <w:r w:rsidRPr="006E1D59">
        <w:rPr>
          <w:rStyle w:val="Strong"/>
          <w:i/>
          <w:szCs w:val="26"/>
        </w:rPr>
        <w:t>Proof of Identity</w:t>
      </w:r>
      <w:r w:rsidRPr="006E1D59">
        <w:rPr>
          <w:szCs w:val="26"/>
        </w:rPr>
        <w:t>, dựa vào sự tin tưởng một phần vào các nút xuất bản thông qua mối liên kết của chúng với các danh tính thế giới thực. Các nút xuất bản phải chứng minh và xác minh danh tính của họ trong mạng blockchain (ví dụ, các tài liệu nhận dạng đã được xác minh và công chứng và đưa vào blockchain). Ý tưởng ở đây là các nút xuất bản đang "đặt cược" danh tính/uy tín của chúng để xuất bản các khối mới.</w:t>
      </w:r>
    </w:p>
    <w:p w14:paraId="69510BC4" w14:textId="3B425AB3" w:rsidR="00AF60EA" w:rsidRPr="006E1D59" w:rsidRDefault="00AF60EA" w:rsidP="006A57AD">
      <w:pPr>
        <w:pStyle w:val="NormalWeb"/>
        <w:spacing w:before="12" w:beforeAutospacing="0" w:after="12" w:line="264" w:lineRule="auto"/>
        <w:ind w:firstLine="360"/>
        <w:jc w:val="both"/>
        <w:rPr>
          <w:szCs w:val="26"/>
        </w:rPr>
      </w:pPr>
      <w:r w:rsidRPr="006E1D59">
        <w:rPr>
          <w:szCs w:val="26"/>
        </w:rPr>
        <w:t>Người dùng mạng blockchain sẽ trực tiếp ảnh hưởng đến uy tín của nút xuất bản dựa trên hành vi của nút đó. Các nút xuất bản có thể mất uy tín nếu hành động của chúng không được người dùng mạng blockchain đồng thuận, cũng như có thể gia tăng uy tín nếu hành động của chúng phù hợp với sự đồng thuận của người dùng mạng blockchain. Uy tín thấp sẽ làm giảm khả năng xuất bản khối của nút đó. Vì vậy, các nút xuất bản sẽ có động lực để duy trì uy tín cao.</w:t>
      </w:r>
    </w:p>
    <w:p w14:paraId="653D550A" w14:textId="7B9E6AA0" w:rsidR="00AF60EA" w:rsidRPr="006E1D59" w:rsidRDefault="00AF60EA" w:rsidP="006A57AD">
      <w:pPr>
        <w:pStyle w:val="NormalWeb"/>
        <w:spacing w:before="12" w:beforeAutospacing="0" w:after="12" w:line="264" w:lineRule="auto"/>
        <w:ind w:firstLine="360"/>
        <w:jc w:val="both"/>
        <w:rPr>
          <w:szCs w:val="26"/>
        </w:rPr>
      </w:pPr>
      <w:r w:rsidRPr="006E1D59">
        <w:rPr>
          <w:szCs w:val="26"/>
        </w:rPr>
        <w:t>Thuật toán này chỉ áp dụng cho các mạng blockchain có quyền hạn (permissioned blockchain) với mức độ tin tưởng cao.</w:t>
      </w:r>
    </w:p>
    <w:p w14:paraId="61420FFB" w14:textId="7B20EBF8" w:rsidR="00AF60EA" w:rsidRPr="00A03FAF" w:rsidRDefault="00A03FAF" w:rsidP="00FD0FFC">
      <w:pPr>
        <w:pStyle w:val="Heading2"/>
        <w:numPr>
          <w:ilvl w:val="1"/>
          <w:numId w:val="52"/>
        </w:numPr>
      </w:pPr>
      <w:bookmarkStart w:id="79" w:name="_Toc182993897"/>
      <w:bookmarkStart w:id="80" w:name="_Toc183024239"/>
      <w:r w:rsidRPr="00A03FAF">
        <w:lastRenderedPageBreak/>
        <w:t>Nguyên lý hoạt động</w:t>
      </w:r>
      <w:bookmarkEnd w:id="79"/>
      <w:r w:rsidR="0069159B">
        <w:rPr>
          <w:lang w:val="vi-VN"/>
        </w:rPr>
        <w:t xml:space="preserve"> của Blockchain</w:t>
      </w:r>
      <w:bookmarkEnd w:id="80"/>
    </w:p>
    <w:p w14:paraId="3E6BED2C" w14:textId="77777777" w:rsidR="00AF60EA" w:rsidRPr="006E1D59" w:rsidRDefault="00AF60EA" w:rsidP="00AF60EA">
      <w:pPr>
        <w:tabs>
          <w:tab w:val="left" w:pos="284"/>
          <w:tab w:val="left" w:pos="567"/>
          <w:tab w:val="left" w:pos="851"/>
          <w:tab w:val="left" w:leader="dot" w:pos="1134"/>
          <w:tab w:val="left" w:pos="1418"/>
        </w:tabs>
        <w:spacing w:before="12" w:after="12"/>
        <w:textAlignment w:val="baseline"/>
        <w:rPr>
          <w:rStyle w:val="eop"/>
          <w:rFonts w:cs="Times New Roman"/>
          <w:i/>
          <w:szCs w:val="26"/>
          <w:shd w:val="clear" w:color="auto" w:fill="FFFFFF"/>
        </w:rPr>
      </w:pPr>
      <w:r w:rsidRPr="006E1D59">
        <w:rPr>
          <w:rStyle w:val="normaltextrun"/>
          <w:rFonts w:cs="Times New Roman"/>
          <w:szCs w:val="26"/>
          <w:shd w:val="clear" w:color="auto" w:fill="FFFFFF"/>
        </w:rPr>
        <w:tab/>
        <w:t xml:space="preserve">Blockchain hoạt động như cuốn sổ cái ghi chép mọi giao dịch trong mạng lưới, được bảo vệ bởi hệ thống bảo mật tiên tiến và minh bạch cho tất cả mọi người. Mỗi nút trên Blockchain đều sở hữu quyền truy cập vào tất cả các thông tin dữ liệu trong mỗi block. Cụ thể, hệ thống chuỗi khối sẽ hoạt động dựa trên 4 nguyên lý là: </w:t>
      </w:r>
      <w:r w:rsidRPr="006E1D59">
        <w:rPr>
          <w:rStyle w:val="normaltextrun"/>
          <w:rFonts w:cs="Times New Roman"/>
          <w:i/>
          <w:szCs w:val="26"/>
          <w:shd w:val="clear" w:color="auto" w:fill="FFFFFF"/>
        </w:rPr>
        <w:t>mã hóa, quy tắc sổ cái, nguyên lý tạo khối và bảo mật thông tin.</w:t>
      </w:r>
      <w:r w:rsidRPr="006E1D59">
        <w:rPr>
          <w:rStyle w:val="eop"/>
          <w:rFonts w:cs="Times New Roman"/>
          <w:i/>
          <w:szCs w:val="26"/>
          <w:shd w:val="clear" w:color="auto" w:fill="FFFFFF"/>
        </w:rPr>
        <w:t> </w:t>
      </w:r>
    </w:p>
    <w:p w14:paraId="4D76746B" w14:textId="5C0D8147" w:rsidR="00AF60EA" w:rsidRPr="00A03FAF" w:rsidRDefault="00A03FAF" w:rsidP="00FD0FFC">
      <w:pPr>
        <w:pStyle w:val="Heading3"/>
        <w:numPr>
          <w:ilvl w:val="2"/>
          <w:numId w:val="52"/>
        </w:numPr>
      </w:pPr>
      <w:bookmarkStart w:id="81" w:name="_Toc179508117"/>
      <w:bookmarkStart w:id="82" w:name="_Toc182993898"/>
      <w:bookmarkStart w:id="83" w:name="_Toc183024240"/>
      <w:r w:rsidRPr="00A03FAF">
        <w:t>Nguyên lý mã hoá</w:t>
      </w:r>
      <w:bookmarkEnd w:id="81"/>
      <w:bookmarkEnd w:id="82"/>
      <w:bookmarkEnd w:id="83"/>
    </w:p>
    <w:p w14:paraId="545D18FE" w14:textId="77777777"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eastAsia="Times New Roman" w:cs="Times New Roman"/>
          <w:szCs w:val="26"/>
          <w:lang w:eastAsia="vi-VN"/>
        </w:rPr>
      </w:pPr>
      <w:r w:rsidRPr="006E1D59">
        <w:rPr>
          <w:rFonts w:eastAsia="Times New Roman" w:cs="Times New Roman"/>
          <w:szCs w:val="26"/>
          <w:lang w:eastAsia="vi-VN"/>
        </w:rPr>
        <w:tab/>
        <w:t xml:space="preserve">Hai nguyên lý chính đó là </w:t>
      </w:r>
      <w:r w:rsidRPr="006E1D59">
        <w:rPr>
          <w:rFonts w:eastAsia="Times New Roman" w:cs="Times New Roman"/>
          <w:i/>
          <w:szCs w:val="26"/>
          <w:lang w:eastAsia="vi-VN"/>
        </w:rPr>
        <w:t>hàm băm</w:t>
      </w:r>
      <w:r w:rsidRPr="006E1D59">
        <w:rPr>
          <w:rFonts w:eastAsia="Times New Roman" w:cs="Times New Roman"/>
          <w:szCs w:val="26"/>
          <w:lang w:eastAsia="vi-VN"/>
        </w:rPr>
        <w:t xml:space="preserve"> và </w:t>
      </w:r>
      <w:r w:rsidRPr="006E1D59">
        <w:rPr>
          <w:rFonts w:eastAsia="Times New Roman" w:cs="Times New Roman"/>
          <w:i/>
          <w:szCs w:val="26"/>
          <w:lang w:eastAsia="vi-VN"/>
        </w:rPr>
        <w:t>mã hóa RSA</w:t>
      </w:r>
      <w:r w:rsidRPr="006E1D59">
        <w:rPr>
          <w:rFonts w:eastAsia="Times New Roman" w:cs="Times New Roman"/>
          <w:szCs w:val="26"/>
          <w:lang w:eastAsia="vi-VN"/>
        </w:rPr>
        <w:t xml:space="preserve">. Hệ thống Blockchain được thiết kế theo cách không yêu cầu sự tin cậy và bảo đảm bởi độ tin cậy có được thông qua các hàm mã hóa toán học đặc biệt. Đặc biệt đó là bảo mật duy nhất gồm các khóa công khai và khóa riêng tư trong mã hóa RSA. Nếu mã hóa bằng khóa công khai thì chỉ có chủ sở hữu của khóa riêng tư trùng với khóa công khai mới có thể giải mã và nắm được nội dung dữ liệu có trong đó. Ngược lại, khi không có bất kỳ trường hợp nào có thể mở được khóa. Hàm băm đóng vai trò nối tiếp liên kết các khối lại với nhau thành một chuỗi. Ngoài ra để tối ưu về mặt bảo mật thì Blockchain cũng áp dụng cả </w:t>
      </w:r>
      <w:r w:rsidRPr="006E1D59">
        <w:rPr>
          <w:rFonts w:eastAsia="Times New Roman" w:cs="Times New Roman"/>
          <w:i/>
          <w:szCs w:val="26"/>
          <w:lang w:eastAsia="vi-VN"/>
        </w:rPr>
        <w:t>nguyên lý PoW</w:t>
      </w:r>
      <w:r w:rsidRPr="006E1D59">
        <w:rPr>
          <w:rFonts w:eastAsia="Times New Roman" w:cs="Times New Roman"/>
          <w:szCs w:val="26"/>
          <w:lang w:eastAsia="vi-VN"/>
        </w:rPr>
        <w:t>. </w:t>
      </w:r>
    </w:p>
    <w:p w14:paraId="17DF404D" w14:textId="523DC74C" w:rsidR="00FF69FA" w:rsidRDefault="00A03FAF" w:rsidP="00FF69FA">
      <w:pPr>
        <w:tabs>
          <w:tab w:val="left" w:pos="284"/>
          <w:tab w:val="left" w:pos="567"/>
          <w:tab w:val="left" w:pos="851"/>
          <w:tab w:val="left" w:leader="dot" w:pos="1134"/>
          <w:tab w:val="left" w:pos="1418"/>
        </w:tabs>
        <w:spacing w:before="12" w:after="12"/>
        <w:textAlignment w:val="baseline"/>
        <w:rPr>
          <w:rFonts w:eastAsia="Times New Roman" w:cs="Times New Roman"/>
          <w:b/>
          <w:iCs/>
          <w:szCs w:val="26"/>
          <w:lang w:val="vi-VN" w:eastAsia="vi-VN"/>
        </w:rPr>
      </w:pPr>
      <w:r>
        <w:rPr>
          <w:rFonts w:eastAsia="Times New Roman" w:cs="Times New Roman"/>
          <w:b/>
          <w:iCs/>
          <w:szCs w:val="26"/>
          <w:lang w:val="en-US" w:eastAsia="vi-VN"/>
        </w:rPr>
        <w:tab/>
      </w:r>
      <w:r>
        <w:rPr>
          <w:rFonts w:eastAsia="Times New Roman" w:cs="Times New Roman"/>
          <w:b/>
          <w:iCs/>
          <w:szCs w:val="26"/>
          <w:lang w:val="vi-VN" w:eastAsia="vi-VN"/>
        </w:rPr>
        <w:t xml:space="preserve">a. </w:t>
      </w:r>
      <w:r w:rsidR="00AF60EA" w:rsidRPr="00A03FAF">
        <w:rPr>
          <w:rFonts w:eastAsia="Times New Roman" w:cs="Times New Roman"/>
          <w:b/>
          <w:iCs/>
          <w:szCs w:val="26"/>
          <w:lang w:val="en-US" w:eastAsia="vi-VN"/>
        </w:rPr>
        <w:t>Hàm băm</w:t>
      </w:r>
    </w:p>
    <w:p w14:paraId="2713A17A" w14:textId="720B188B" w:rsidR="00FF69FA" w:rsidRPr="00FF69FA" w:rsidRDefault="00FF69FA" w:rsidP="00FF69FA">
      <w:pPr>
        <w:rPr>
          <w:rFonts w:eastAsia="Times New Roman" w:cs="Times New Roman"/>
          <w:szCs w:val="26"/>
          <w:lang w:val="en-US" w:eastAsia="vi-VN"/>
        </w:rPr>
      </w:pPr>
      <w:r>
        <w:rPr>
          <w:rFonts w:eastAsia="Times New Roman" w:cs="Times New Roman"/>
          <w:szCs w:val="26"/>
          <w:lang w:val="en-US" w:eastAsia="vi-VN"/>
        </w:rPr>
        <w:t>Trong ngành mật mã học , một hàm băm mật mã là một hàm băm với một số tính năng bảo mật</w:t>
      </w:r>
    </w:p>
    <w:p w14:paraId="0B3A2F85" w14:textId="26D5546F" w:rsidR="00FF69FA" w:rsidRDefault="00FF69FA" w:rsidP="00277ECA">
      <w:pPr>
        <w:tabs>
          <w:tab w:val="left" w:pos="284"/>
          <w:tab w:val="left" w:pos="567"/>
          <w:tab w:val="left" w:pos="851"/>
          <w:tab w:val="left" w:leader="dot" w:pos="1134"/>
          <w:tab w:val="left" w:pos="1418"/>
        </w:tabs>
        <w:spacing w:before="12" w:after="12"/>
        <w:textAlignment w:val="baseline"/>
        <w:rPr>
          <w:rFonts w:eastAsia="Times New Roman" w:cs="Times New Roman"/>
          <w:b/>
          <w:iCs/>
          <w:szCs w:val="26"/>
          <w:lang w:val="en-US" w:eastAsia="vi-VN"/>
        </w:rPr>
      </w:pPr>
      <w:r w:rsidRPr="006E1D59">
        <w:rPr>
          <w:rFonts w:cs="Times New Roman"/>
          <w:szCs w:val="26"/>
        </w:rPr>
        <w:t xml:space="preserve">nhất định để phù hợp việc sử dụng trong nhiều ứng dụng bảo mật thông tin đa dạng, chẳng hạn như chứng thực (authentication) và kiểm tra tính nguyên vẹn của thông điệp (message integrity). Một hàm băm nhận đầu vào là một xâu ký tự dài (hay thông điệp) có độ dài tùy ý và tạo ra kết quả là một xâu ký tự có độ dài cố định, đôi khi được gọi là tóm tắt thông điệp (message digest) hoặc chữ ký số (digital fingerprint). Hiểu 1 cách đơn giản là từ 1 file dữ liệu ban đầu sau khi trải qua thuật toán băm thì sẽ tạo ra những chuỗi ký tự ngẫu nhiên nhất định và đặc điểm nổi bật của hàm băm đó là một khi ta đã chuyển đổi file dữ liệu thành ký tự ngẫu nhiên thì không thể có bất kỳ cách nào để có thể khôi phục lại từ dữ liệu đã băm thành file dữ liệu ban đầu. </w:t>
      </w:r>
    </w:p>
    <w:p w14:paraId="6114DFCB" w14:textId="77777777" w:rsidR="00FF69FA" w:rsidRPr="00FF69FA" w:rsidRDefault="00FF69FA" w:rsidP="00277ECA">
      <w:pPr>
        <w:tabs>
          <w:tab w:val="left" w:pos="284"/>
          <w:tab w:val="left" w:pos="567"/>
          <w:tab w:val="left" w:pos="851"/>
          <w:tab w:val="left" w:leader="dot" w:pos="1134"/>
          <w:tab w:val="left" w:pos="1418"/>
        </w:tabs>
        <w:spacing w:before="12" w:after="12"/>
        <w:textAlignment w:val="baseline"/>
        <w:rPr>
          <w:rFonts w:eastAsia="Times New Roman" w:cs="Times New Roman"/>
          <w:b/>
          <w:iCs/>
          <w:szCs w:val="26"/>
          <w:lang w:val="en-US" w:eastAsia="vi-VN"/>
        </w:rPr>
      </w:pPr>
    </w:p>
    <w:p w14:paraId="5DFAFEA1" w14:textId="0C44FC3D" w:rsidR="00AF60EA" w:rsidRPr="00277ECA" w:rsidRDefault="00AF60EA" w:rsidP="00277ECA">
      <w:pPr>
        <w:tabs>
          <w:tab w:val="left" w:pos="284"/>
          <w:tab w:val="left" w:pos="567"/>
          <w:tab w:val="left" w:pos="851"/>
          <w:tab w:val="left" w:leader="dot" w:pos="1134"/>
          <w:tab w:val="left" w:pos="1418"/>
        </w:tabs>
        <w:spacing w:before="12" w:after="12"/>
        <w:jc w:val="center"/>
        <w:textAlignment w:val="baseline"/>
        <w:rPr>
          <w:rFonts w:cs="Times New Roman"/>
          <w:szCs w:val="26"/>
        </w:rPr>
      </w:pPr>
      <w:r w:rsidRPr="006E1D59">
        <w:rPr>
          <w:rFonts w:eastAsia="Times New Roman" w:cs="Times New Roman"/>
          <w:b/>
          <w:noProof/>
          <w:szCs w:val="26"/>
          <w:lang w:val="en-US" w:eastAsia="ja-JP"/>
        </w:rPr>
        <w:drawing>
          <wp:inline distT="0" distB="0" distL="0" distR="0" wp14:anchorId="2F1F3F34" wp14:editId="00D9C5C4">
            <wp:extent cx="3589138" cy="1531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11-18 110748.png"/>
                    <pic:cNvPicPr/>
                  </pic:nvPicPr>
                  <pic:blipFill>
                    <a:blip r:embed="rId22">
                      <a:extLst>
                        <a:ext uri="{28A0092B-C50C-407E-A947-70E740481C1C}">
                          <a14:useLocalDpi xmlns:a14="http://schemas.microsoft.com/office/drawing/2010/main" val="0"/>
                        </a:ext>
                      </a:extLst>
                    </a:blip>
                    <a:stretch>
                      <a:fillRect/>
                    </a:stretch>
                  </pic:blipFill>
                  <pic:spPr>
                    <a:xfrm>
                      <a:off x="0" y="0"/>
                      <a:ext cx="3663676" cy="1563428"/>
                    </a:xfrm>
                    <a:prstGeom prst="rect">
                      <a:avLst/>
                    </a:prstGeom>
                  </pic:spPr>
                </pic:pic>
              </a:graphicData>
            </a:graphic>
          </wp:inline>
        </w:drawing>
      </w:r>
    </w:p>
    <w:p w14:paraId="7FCB9BDE" w14:textId="48E183DB" w:rsidR="006A57AD" w:rsidRPr="00FF69FA" w:rsidRDefault="00AF60EA" w:rsidP="00D719D6">
      <w:pPr>
        <w:pStyle w:val="habc"/>
        <w:rPr>
          <w:lang w:val="en-US" w:eastAsia="vi-VN"/>
        </w:rPr>
      </w:pPr>
      <w:bookmarkStart w:id="84" w:name="_Toc183027730"/>
      <w:r w:rsidRPr="006E1D59">
        <w:rPr>
          <w:lang w:val="en-US" w:eastAsia="vi-VN"/>
        </w:rPr>
        <w:t>Hình</w:t>
      </w:r>
      <w:r w:rsidR="006A57AD">
        <w:rPr>
          <w:lang w:val="en-US" w:eastAsia="vi-VN"/>
        </w:rPr>
        <w:t xml:space="preserve"> 1</w:t>
      </w:r>
      <w:r w:rsidRPr="006E1D59">
        <w:rPr>
          <w:lang w:val="en-US" w:eastAsia="vi-VN"/>
        </w:rPr>
        <w:t>.</w:t>
      </w:r>
      <w:r w:rsidR="006A57AD">
        <w:rPr>
          <w:lang w:val="en-US" w:eastAsia="vi-VN"/>
        </w:rPr>
        <w:t>1</w:t>
      </w:r>
      <w:r w:rsidR="00FF69FA">
        <w:rPr>
          <w:lang w:val="en-US" w:eastAsia="vi-VN"/>
        </w:rPr>
        <w:t>1.</w:t>
      </w:r>
      <w:r w:rsidRPr="006E1D59">
        <w:rPr>
          <w:lang w:val="en-US" w:eastAsia="vi-VN"/>
        </w:rPr>
        <w:t xml:space="preserve"> Nguyên lí hoạt động hàm băm</w:t>
      </w:r>
      <w:bookmarkEnd w:id="84"/>
    </w:p>
    <w:p w14:paraId="0F9498AC" w14:textId="77777777"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cs="Times New Roman"/>
          <w:szCs w:val="26"/>
        </w:rPr>
      </w:pPr>
      <w:r w:rsidRPr="006E1D59">
        <w:rPr>
          <w:rFonts w:eastAsia="Times New Roman" w:cs="Times New Roman"/>
          <w:szCs w:val="26"/>
          <w:lang w:val="en-US" w:eastAsia="vi-VN"/>
        </w:rPr>
        <w:tab/>
      </w:r>
      <w:r w:rsidRPr="006E1D59">
        <w:rPr>
          <w:rFonts w:eastAsia="Times New Roman" w:cs="Times New Roman"/>
          <w:szCs w:val="26"/>
          <w:lang w:val="en-US" w:eastAsia="vi-VN"/>
        </w:rPr>
        <w:tab/>
      </w:r>
      <w:r w:rsidRPr="006E1D59">
        <w:rPr>
          <w:rFonts w:cs="Times New Roman"/>
          <w:szCs w:val="26"/>
          <w:lang w:val="en-US"/>
        </w:rPr>
        <w:t>H</w:t>
      </w:r>
      <w:r w:rsidRPr="006E1D59">
        <w:rPr>
          <w:rFonts w:cs="Times New Roman"/>
          <w:szCs w:val="26"/>
        </w:rPr>
        <w:t>àm băm có vai trò xác thực các khối với nhau để đảm bảo về tính liên kết giữa các khối</w:t>
      </w:r>
      <w:r w:rsidRPr="006E1D59">
        <w:rPr>
          <w:rFonts w:cs="Times New Roman"/>
          <w:szCs w:val="26"/>
          <w:lang w:val="en-US"/>
        </w:rPr>
        <w:t>, q</w:t>
      </w:r>
      <w:r w:rsidRPr="006E1D59">
        <w:rPr>
          <w:rFonts w:cs="Times New Roman"/>
          <w:szCs w:val="26"/>
        </w:rPr>
        <w:t>ua đó tạo nên tính ổn định và an toàn đối với mỗi chuỗi khối. Mỗi khối sẽ được tạo ra bằng hai hàm băm đầu và cuối với cơ chế là hàm băm đầu của khối trước sẽ là hàm băm cuối của khối liền kề sau nó.</w:t>
      </w:r>
    </w:p>
    <w:p w14:paraId="52B1B5B5" w14:textId="77777777" w:rsidR="00AF60EA" w:rsidRPr="006E1D59" w:rsidRDefault="00AF60EA" w:rsidP="006A57AD">
      <w:pPr>
        <w:tabs>
          <w:tab w:val="left" w:pos="284"/>
          <w:tab w:val="left" w:pos="567"/>
          <w:tab w:val="left" w:pos="851"/>
          <w:tab w:val="left" w:leader="dot" w:pos="1134"/>
          <w:tab w:val="left" w:pos="1418"/>
        </w:tabs>
        <w:spacing w:before="12" w:after="12"/>
        <w:jc w:val="center"/>
        <w:textAlignment w:val="baseline"/>
        <w:rPr>
          <w:rFonts w:eastAsia="Times New Roman" w:cs="Times New Roman"/>
          <w:szCs w:val="26"/>
          <w:lang w:eastAsia="vi-VN"/>
        </w:rPr>
      </w:pPr>
      <w:r w:rsidRPr="006E1D59">
        <w:rPr>
          <w:rFonts w:eastAsia="Times New Roman" w:cs="Times New Roman"/>
          <w:noProof/>
          <w:szCs w:val="26"/>
          <w:lang w:val="en-US" w:eastAsia="ja-JP"/>
        </w:rPr>
        <w:lastRenderedPageBreak/>
        <w:drawing>
          <wp:inline distT="0" distB="0" distL="0" distR="0" wp14:anchorId="0F297ADE" wp14:editId="3E4D2117">
            <wp:extent cx="3565313" cy="1950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11-18 111228.png"/>
                    <pic:cNvPicPr/>
                  </pic:nvPicPr>
                  <pic:blipFill>
                    <a:blip r:embed="rId23">
                      <a:extLst>
                        <a:ext uri="{28A0092B-C50C-407E-A947-70E740481C1C}">
                          <a14:useLocalDpi xmlns:a14="http://schemas.microsoft.com/office/drawing/2010/main" val="0"/>
                        </a:ext>
                      </a:extLst>
                    </a:blip>
                    <a:stretch>
                      <a:fillRect/>
                    </a:stretch>
                  </pic:blipFill>
                  <pic:spPr>
                    <a:xfrm>
                      <a:off x="0" y="0"/>
                      <a:ext cx="3632205" cy="1986676"/>
                    </a:xfrm>
                    <a:prstGeom prst="rect">
                      <a:avLst/>
                    </a:prstGeom>
                  </pic:spPr>
                </pic:pic>
              </a:graphicData>
            </a:graphic>
          </wp:inline>
        </w:drawing>
      </w:r>
    </w:p>
    <w:p w14:paraId="0694C114" w14:textId="53CB793B" w:rsidR="00AF60EA" w:rsidRPr="006E1D59" w:rsidRDefault="00AF60EA" w:rsidP="00D719D6">
      <w:pPr>
        <w:pStyle w:val="habc"/>
        <w:rPr>
          <w:lang w:eastAsia="vi-VN"/>
        </w:rPr>
      </w:pPr>
      <w:bookmarkStart w:id="85" w:name="_Toc183027731"/>
      <w:r w:rsidRPr="006E1D59">
        <w:rPr>
          <w:lang w:eastAsia="vi-VN"/>
        </w:rPr>
        <w:t>Hình</w:t>
      </w:r>
      <w:r w:rsidR="006A57AD">
        <w:rPr>
          <w:lang w:eastAsia="vi-VN"/>
        </w:rPr>
        <w:t xml:space="preserve"> 1</w:t>
      </w:r>
      <w:r w:rsidRPr="006E1D59">
        <w:rPr>
          <w:lang w:eastAsia="vi-VN"/>
        </w:rPr>
        <w:t>.</w:t>
      </w:r>
      <w:r w:rsidR="006A57AD">
        <w:rPr>
          <w:lang w:eastAsia="vi-VN"/>
        </w:rPr>
        <w:t>1</w:t>
      </w:r>
      <w:r w:rsidR="00FF69FA">
        <w:rPr>
          <w:lang w:eastAsia="vi-VN"/>
        </w:rPr>
        <w:t>2.</w:t>
      </w:r>
      <w:r w:rsidRPr="006E1D59">
        <w:rPr>
          <w:lang w:eastAsia="vi-VN"/>
        </w:rPr>
        <w:t xml:space="preserve"> Cơ chế liên kết giữa các khối</w:t>
      </w:r>
      <w:bookmarkEnd w:id="85"/>
    </w:p>
    <w:p w14:paraId="13BFCFAB" w14:textId="0C2F2662" w:rsidR="00AF60EA" w:rsidRPr="006A57AD" w:rsidRDefault="00AF60EA" w:rsidP="00AF60EA">
      <w:pPr>
        <w:tabs>
          <w:tab w:val="left" w:pos="284"/>
          <w:tab w:val="left" w:pos="567"/>
          <w:tab w:val="left" w:pos="851"/>
          <w:tab w:val="left" w:leader="dot" w:pos="1134"/>
          <w:tab w:val="left" w:pos="1418"/>
        </w:tabs>
        <w:spacing w:before="12" w:after="12"/>
        <w:textAlignment w:val="baseline"/>
        <w:rPr>
          <w:rFonts w:eastAsia="Times New Roman" w:cs="Times New Roman"/>
          <w:b/>
          <w:iCs/>
          <w:szCs w:val="26"/>
          <w:lang w:val="en-US" w:eastAsia="vi-VN"/>
        </w:rPr>
      </w:pPr>
      <w:r w:rsidRPr="006E1D59">
        <w:rPr>
          <w:rFonts w:eastAsia="Times New Roman" w:cs="Times New Roman"/>
          <w:szCs w:val="26"/>
          <w:lang w:eastAsia="vi-VN"/>
        </w:rPr>
        <w:tab/>
      </w:r>
      <w:r w:rsidR="00A03FAF">
        <w:rPr>
          <w:rFonts w:eastAsia="Times New Roman" w:cs="Times New Roman"/>
          <w:b/>
          <w:bCs/>
          <w:szCs w:val="26"/>
          <w:lang w:val="vi-VN" w:eastAsia="vi-VN"/>
        </w:rPr>
        <w:t>b.</w:t>
      </w:r>
      <w:r w:rsidR="00A03FAF">
        <w:rPr>
          <w:rFonts w:eastAsia="Times New Roman" w:cs="Times New Roman"/>
          <w:b/>
          <w:bCs/>
          <w:szCs w:val="26"/>
          <w:lang w:val="vi-VN" w:eastAsia="vi-VN"/>
        </w:rPr>
        <w:tab/>
      </w:r>
      <w:r w:rsidRPr="006A57AD">
        <w:rPr>
          <w:rFonts w:eastAsia="Times New Roman" w:cs="Times New Roman"/>
          <w:b/>
          <w:iCs/>
          <w:szCs w:val="26"/>
          <w:lang w:val="en-US" w:eastAsia="vi-VN"/>
        </w:rPr>
        <w:t>Mã hoá RSA</w:t>
      </w:r>
    </w:p>
    <w:p w14:paraId="408E9DD3" w14:textId="03EE988E"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cs="Times New Roman"/>
          <w:szCs w:val="26"/>
        </w:rPr>
      </w:pPr>
      <w:r w:rsidRPr="006E1D59">
        <w:rPr>
          <w:rFonts w:cs="Times New Roman"/>
          <w:szCs w:val="26"/>
        </w:rPr>
        <w:tab/>
        <w:t xml:space="preserve">Trong mật mã học, RSA là một thuật toán mật mã hóa khóa công khai. Đây là thuật toán đầu tiên phù hợp với việc tạo ra chữ ký điện tử đồng thời với việc mã hóa. Nó đánh dấu một sự tiến bộ vượt bậc của lĩnh vực mật mã học trong việc sử dụng khóa công cộng. </w:t>
      </w:r>
    </w:p>
    <w:p w14:paraId="3A49852A" w14:textId="25FD4113" w:rsidR="00AF60EA" w:rsidRDefault="00AF60EA" w:rsidP="00AF60EA">
      <w:pPr>
        <w:tabs>
          <w:tab w:val="left" w:pos="284"/>
          <w:tab w:val="left" w:pos="567"/>
          <w:tab w:val="left" w:pos="851"/>
          <w:tab w:val="left" w:leader="dot" w:pos="1134"/>
          <w:tab w:val="left" w:pos="1418"/>
        </w:tabs>
        <w:spacing w:before="12" w:after="12"/>
        <w:textAlignment w:val="baseline"/>
        <w:rPr>
          <w:rFonts w:cs="Times New Roman"/>
          <w:szCs w:val="26"/>
        </w:rPr>
      </w:pPr>
      <w:r w:rsidRPr="006E1D59">
        <w:rPr>
          <w:rFonts w:cs="Times New Roman"/>
          <w:szCs w:val="26"/>
        </w:rPr>
        <w:tab/>
        <w:t>Thuật toán RSA có hai khóa: khoá công khai và khoá bí mật. Khóa công khai được công bố rộng rãi cho mọi người và được dùng để mã hóa. Những thông tin được mã hóa bằng khóa công khai chỉ có thể được giải mã bằng khóa bí mật tương ứng. Nói cách khác, mọi người đều có thể mã hóa nhưng chỉ có người biết khóa bí mật mới có thể giải mã được.</w:t>
      </w:r>
    </w:p>
    <w:p w14:paraId="7FB62EC5" w14:textId="77777777" w:rsidR="006A57AD" w:rsidRPr="006E1D59" w:rsidRDefault="006A57AD" w:rsidP="00AF60EA">
      <w:pPr>
        <w:tabs>
          <w:tab w:val="left" w:pos="284"/>
          <w:tab w:val="left" w:pos="567"/>
          <w:tab w:val="left" w:pos="851"/>
          <w:tab w:val="left" w:leader="dot" w:pos="1134"/>
          <w:tab w:val="left" w:pos="1418"/>
        </w:tabs>
        <w:spacing w:before="12" w:after="12"/>
        <w:textAlignment w:val="baseline"/>
        <w:rPr>
          <w:rFonts w:cs="Times New Roman"/>
          <w:szCs w:val="26"/>
        </w:rPr>
      </w:pPr>
    </w:p>
    <w:p w14:paraId="31866A1C" w14:textId="77777777" w:rsidR="00AF60EA" w:rsidRPr="006E1D59" w:rsidRDefault="00AF60EA" w:rsidP="006A57AD">
      <w:pPr>
        <w:tabs>
          <w:tab w:val="left" w:pos="284"/>
          <w:tab w:val="left" w:pos="567"/>
          <w:tab w:val="left" w:pos="851"/>
          <w:tab w:val="left" w:leader="dot" w:pos="1134"/>
          <w:tab w:val="left" w:pos="1418"/>
        </w:tabs>
        <w:spacing w:before="12" w:after="12"/>
        <w:jc w:val="center"/>
        <w:textAlignment w:val="baseline"/>
        <w:rPr>
          <w:rFonts w:eastAsia="Times New Roman" w:cs="Times New Roman"/>
          <w:b/>
          <w:i/>
          <w:szCs w:val="26"/>
          <w:lang w:eastAsia="vi-VN"/>
        </w:rPr>
      </w:pPr>
      <w:r w:rsidRPr="006E1D59">
        <w:rPr>
          <w:rFonts w:eastAsia="Times New Roman" w:cs="Times New Roman"/>
          <w:b/>
          <w:i/>
          <w:noProof/>
          <w:szCs w:val="26"/>
          <w:lang w:val="en-US" w:eastAsia="ja-JP"/>
        </w:rPr>
        <w:drawing>
          <wp:inline distT="0" distB="0" distL="0" distR="0" wp14:anchorId="5896B20C" wp14:editId="35767B20">
            <wp:extent cx="2935914" cy="200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process-of-asymmetric-encryption-2.png"/>
                    <pic:cNvPicPr/>
                  </pic:nvPicPr>
                  <pic:blipFill>
                    <a:blip r:embed="rId24">
                      <a:extLst>
                        <a:ext uri="{28A0092B-C50C-407E-A947-70E740481C1C}">
                          <a14:useLocalDpi xmlns:a14="http://schemas.microsoft.com/office/drawing/2010/main" val="0"/>
                        </a:ext>
                      </a:extLst>
                    </a:blip>
                    <a:stretch>
                      <a:fillRect/>
                    </a:stretch>
                  </pic:blipFill>
                  <pic:spPr>
                    <a:xfrm>
                      <a:off x="0" y="0"/>
                      <a:ext cx="2976546" cy="2036946"/>
                    </a:xfrm>
                    <a:prstGeom prst="rect">
                      <a:avLst/>
                    </a:prstGeom>
                  </pic:spPr>
                </pic:pic>
              </a:graphicData>
            </a:graphic>
          </wp:inline>
        </w:drawing>
      </w:r>
    </w:p>
    <w:p w14:paraId="7BAC9D25" w14:textId="5F42DE15" w:rsidR="007E5D1A" w:rsidRPr="00505438" w:rsidRDefault="00AF60EA" w:rsidP="00D719D6">
      <w:pPr>
        <w:pStyle w:val="habc"/>
        <w:rPr>
          <w:lang w:eastAsia="vi-VN"/>
        </w:rPr>
      </w:pPr>
      <w:bookmarkStart w:id="86" w:name="_Toc183027732"/>
      <w:r w:rsidRPr="006E1D59">
        <w:rPr>
          <w:lang w:eastAsia="vi-VN"/>
        </w:rPr>
        <w:t>Hình</w:t>
      </w:r>
      <w:r w:rsidR="007E5D1A">
        <w:rPr>
          <w:lang w:eastAsia="vi-VN"/>
        </w:rPr>
        <w:t xml:space="preserve"> 1</w:t>
      </w:r>
      <w:r w:rsidRPr="006E1D59">
        <w:rPr>
          <w:lang w:eastAsia="vi-VN"/>
        </w:rPr>
        <w:t>.</w:t>
      </w:r>
      <w:r w:rsidR="007E5D1A">
        <w:rPr>
          <w:lang w:eastAsia="vi-VN"/>
        </w:rPr>
        <w:t>1</w:t>
      </w:r>
      <w:r w:rsidR="00FF69FA">
        <w:rPr>
          <w:lang w:eastAsia="vi-VN"/>
        </w:rPr>
        <w:t xml:space="preserve">3. </w:t>
      </w:r>
      <w:r w:rsidRPr="006E1D59">
        <w:rPr>
          <w:lang w:eastAsia="vi-VN"/>
        </w:rPr>
        <w:t>Nguyên lí hoạt động mã hoá RSA</w:t>
      </w:r>
      <w:bookmarkEnd w:id="86"/>
    </w:p>
    <w:p w14:paraId="2B3C8D00" w14:textId="28158536"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cs="Times New Roman"/>
          <w:szCs w:val="26"/>
        </w:rPr>
      </w:pPr>
      <w:r w:rsidRPr="006E1D59">
        <w:rPr>
          <w:rFonts w:cs="Times New Roman"/>
          <w:szCs w:val="26"/>
        </w:rPr>
        <w:tab/>
        <w:t>Ta có thể mô phỏng trực quan một hệ mật mã khoá công khai như sau:</w:t>
      </w:r>
    </w:p>
    <w:p w14:paraId="4CF9F1A5" w14:textId="085071E4" w:rsidR="00AF60EA" w:rsidRPr="007E5D1A" w:rsidRDefault="007E5D1A" w:rsidP="00FD0FFC">
      <w:pPr>
        <w:pStyle w:val="ListParagraph"/>
        <w:numPr>
          <w:ilvl w:val="0"/>
          <w:numId w:val="22"/>
        </w:numPr>
        <w:tabs>
          <w:tab w:val="left" w:pos="284"/>
          <w:tab w:val="left" w:pos="567"/>
          <w:tab w:val="left" w:pos="851"/>
          <w:tab w:val="left" w:leader="dot" w:pos="1134"/>
          <w:tab w:val="left" w:pos="1418"/>
        </w:tabs>
        <w:spacing w:before="12" w:after="12"/>
        <w:ind w:left="360"/>
        <w:textAlignment w:val="baseline"/>
        <w:rPr>
          <w:rFonts w:cs="Times New Roman"/>
          <w:szCs w:val="26"/>
        </w:rPr>
      </w:pPr>
      <w:r>
        <w:rPr>
          <w:rFonts w:cs="Times New Roman"/>
          <w:szCs w:val="26"/>
        </w:rPr>
        <w:t xml:space="preserve"> </w:t>
      </w:r>
      <w:r w:rsidR="00AF60EA" w:rsidRPr="007E5D1A">
        <w:rPr>
          <w:rFonts w:cs="Times New Roman"/>
          <w:szCs w:val="26"/>
        </w:rPr>
        <w:t xml:space="preserve">Alice muốn gửi cho Bob một thông tin mật mà Alice muốn duy nhất Bob có thể đọc được. </w:t>
      </w:r>
    </w:p>
    <w:p w14:paraId="2BB82D12" w14:textId="2EB6F15A" w:rsidR="00AF60EA" w:rsidRPr="007E5D1A" w:rsidRDefault="00AF60EA" w:rsidP="00FD0FFC">
      <w:pPr>
        <w:pStyle w:val="ListParagraph"/>
        <w:numPr>
          <w:ilvl w:val="0"/>
          <w:numId w:val="22"/>
        </w:numPr>
        <w:tabs>
          <w:tab w:val="left" w:pos="360"/>
          <w:tab w:val="left" w:pos="567"/>
          <w:tab w:val="left" w:pos="851"/>
          <w:tab w:val="left" w:leader="dot" w:pos="1134"/>
          <w:tab w:val="left" w:pos="1418"/>
        </w:tabs>
        <w:spacing w:before="12" w:after="12"/>
        <w:ind w:left="360"/>
        <w:textAlignment w:val="baseline"/>
        <w:rPr>
          <w:rFonts w:cs="Times New Roman"/>
          <w:szCs w:val="26"/>
        </w:rPr>
      </w:pPr>
      <w:r w:rsidRPr="007E5D1A">
        <w:rPr>
          <w:rFonts w:cs="Times New Roman"/>
          <w:szCs w:val="26"/>
        </w:rPr>
        <w:t xml:space="preserve">Để làm được điều này, Alice dùng khóa công khai của Bob để mã hóa rồi gửi lên trên mạng lưới. Lúc này kể cả hacker có hack được thì cũng chỉ đọc được những chuỗi ký tự ngẫu nhiên. Sau khi mã hóa xong thì ngay cả Alice cũng không thể mở lại được - không đọc lại hay sửa thông tin trong thư được nữa. </w:t>
      </w:r>
    </w:p>
    <w:p w14:paraId="47360266" w14:textId="7AECC843" w:rsidR="007E5D1A" w:rsidRDefault="00AF60EA" w:rsidP="00FF69FA">
      <w:pPr>
        <w:pStyle w:val="ListParagraph"/>
        <w:numPr>
          <w:ilvl w:val="0"/>
          <w:numId w:val="22"/>
        </w:numPr>
        <w:tabs>
          <w:tab w:val="left" w:pos="360"/>
          <w:tab w:val="left" w:pos="567"/>
          <w:tab w:val="left" w:pos="851"/>
          <w:tab w:val="left" w:leader="dot" w:pos="1134"/>
          <w:tab w:val="left" w:pos="1418"/>
        </w:tabs>
        <w:spacing w:before="12" w:after="12"/>
        <w:ind w:left="360"/>
        <w:textAlignment w:val="baseline"/>
        <w:rPr>
          <w:rFonts w:cs="Times New Roman"/>
          <w:szCs w:val="26"/>
        </w:rPr>
      </w:pPr>
      <w:r w:rsidRPr="007E5D1A">
        <w:rPr>
          <w:rFonts w:cs="Times New Roman"/>
          <w:szCs w:val="26"/>
        </w:rPr>
        <w:t xml:space="preserve">Sau khi Bob nhận được thông tin của Alice thì Bob sẽ dùng khóa bí mật của Bob để giải mã nội dung của bức thư. </w:t>
      </w:r>
    </w:p>
    <w:p w14:paraId="68CB9997" w14:textId="77777777" w:rsidR="00FF69FA" w:rsidRPr="00FF69FA" w:rsidRDefault="00FF69FA" w:rsidP="00FF69FA">
      <w:pPr>
        <w:pStyle w:val="ListParagraph"/>
        <w:tabs>
          <w:tab w:val="left" w:pos="360"/>
          <w:tab w:val="left" w:pos="567"/>
          <w:tab w:val="left" w:pos="851"/>
          <w:tab w:val="left" w:leader="dot" w:pos="1134"/>
          <w:tab w:val="left" w:pos="1418"/>
        </w:tabs>
        <w:spacing w:before="12" w:after="12"/>
        <w:ind w:left="360"/>
        <w:textAlignment w:val="baseline"/>
        <w:rPr>
          <w:rFonts w:cs="Times New Roman"/>
          <w:szCs w:val="26"/>
        </w:rPr>
      </w:pPr>
    </w:p>
    <w:p w14:paraId="6CCA79EA" w14:textId="2CCA0DA9" w:rsidR="00505438" w:rsidRDefault="0050191E" w:rsidP="00AF60EA">
      <w:pPr>
        <w:tabs>
          <w:tab w:val="left" w:pos="284"/>
          <w:tab w:val="left" w:pos="567"/>
          <w:tab w:val="left" w:pos="851"/>
          <w:tab w:val="left" w:leader="dot" w:pos="1134"/>
          <w:tab w:val="left" w:pos="1418"/>
        </w:tabs>
        <w:spacing w:before="12" w:after="12"/>
        <w:textAlignment w:val="baseline"/>
        <w:rPr>
          <w:rFonts w:cs="Times New Roman"/>
          <w:szCs w:val="26"/>
        </w:rPr>
      </w:pPr>
      <w:r w:rsidRPr="006E1D59">
        <w:rPr>
          <w:rFonts w:eastAsia="Times New Roman" w:cs="Times New Roman"/>
          <w:i/>
          <w:noProof/>
          <w:szCs w:val="26"/>
          <w:lang w:val="en-US" w:eastAsia="ja-JP"/>
        </w:rPr>
        <w:lastRenderedPageBreak/>
        <w:drawing>
          <wp:anchor distT="0" distB="0" distL="114300" distR="114300" simplePos="0" relativeHeight="251667968" behindDoc="0" locked="0" layoutInCell="1" allowOverlap="1" wp14:anchorId="3D0540D3" wp14:editId="356D148C">
            <wp:simplePos x="0" y="0"/>
            <wp:positionH relativeFrom="column">
              <wp:posOffset>259080</wp:posOffset>
            </wp:positionH>
            <wp:positionV relativeFrom="paragraph">
              <wp:posOffset>5715</wp:posOffset>
            </wp:positionV>
            <wp:extent cx="3490595" cy="214757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11-18 112042.png"/>
                    <pic:cNvPicPr/>
                  </pic:nvPicPr>
                  <pic:blipFill>
                    <a:blip r:embed="rId25">
                      <a:extLst>
                        <a:ext uri="{28A0092B-C50C-407E-A947-70E740481C1C}">
                          <a14:useLocalDpi xmlns:a14="http://schemas.microsoft.com/office/drawing/2010/main" val="0"/>
                        </a:ext>
                      </a:extLst>
                    </a:blip>
                    <a:stretch>
                      <a:fillRect/>
                    </a:stretch>
                  </pic:blipFill>
                  <pic:spPr>
                    <a:xfrm>
                      <a:off x="0" y="0"/>
                      <a:ext cx="3490595" cy="2147570"/>
                    </a:xfrm>
                    <a:prstGeom prst="rect">
                      <a:avLst/>
                    </a:prstGeom>
                  </pic:spPr>
                </pic:pic>
              </a:graphicData>
            </a:graphic>
            <wp14:sizeRelH relativeFrom="margin">
              <wp14:pctWidth>0</wp14:pctWidth>
            </wp14:sizeRelH>
            <wp14:sizeRelV relativeFrom="margin">
              <wp14:pctHeight>0</wp14:pctHeight>
            </wp14:sizeRelV>
          </wp:anchor>
        </w:drawing>
      </w:r>
      <w:r w:rsidR="00AF60EA" w:rsidRPr="006E1D59">
        <w:rPr>
          <w:rFonts w:cs="Times New Roman"/>
          <w:szCs w:val="26"/>
        </w:rPr>
        <w:tab/>
      </w:r>
      <w:r w:rsidR="00AF60EA" w:rsidRPr="006E1D59">
        <w:rPr>
          <w:rFonts w:cs="Times New Roman"/>
          <w:szCs w:val="26"/>
        </w:rPr>
        <w:tab/>
      </w:r>
    </w:p>
    <w:p w14:paraId="49738D67" w14:textId="77777777" w:rsidR="00505438" w:rsidRDefault="00505438" w:rsidP="00AF60EA">
      <w:pPr>
        <w:tabs>
          <w:tab w:val="left" w:pos="284"/>
          <w:tab w:val="left" w:pos="567"/>
          <w:tab w:val="left" w:pos="851"/>
          <w:tab w:val="left" w:leader="dot" w:pos="1134"/>
          <w:tab w:val="left" w:pos="1418"/>
        </w:tabs>
        <w:spacing w:before="12" w:after="12"/>
        <w:textAlignment w:val="baseline"/>
        <w:rPr>
          <w:rFonts w:cs="Times New Roman"/>
          <w:szCs w:val="26"/>
        </w:rPr>
      </w:pPr>
    </w:p>
    <w:p w14:paraId="313DF454" w14:textId="77777777" w:rsidR="0050191E" w:rsidRDefault="0050191E" w:rsidP="00505438">
      <w:pPr>
        <w:pStyle w:val="hinhanhbaocao"/>
        <w:rPr>
          <w:lang w:eastAsia="vi-VN"/>
        </w:rPr>
      </w:pPr>
    </w:p>
    <w:p w14:paraId="7FE2E533" w14:textId="77777777" w:rsidR="0050191E" w:rsidRDefault="0050191E" w:rsidP="00505438">
      <w:pPr>
        <w:pStyle w:val="hinhanhbaocao"/>
        <w:rPr>
          <w:lang w:eastAsia="vi-VN"/>
        </w:rPr>
      </w:pPr>
    </w:p>
    <w:p w14:paraId="6EEDFC85" w14:textId="1CC000B3" w:rsidR="00505438" w:rsidRDefault="00505438" w:rsidP="00D719D6">
      <w:pPr>
        <w:pStyle w:val="habc"/>
        <w:rPr>
          <w:lang w:eastAsia="vi-VN"/>
        </w:rPr>
      </w:pPr>
      <w:bookmarkStart w:id="87" w:name="_Toc183027733"/>
      <w:r w:rsidRPr="006E1D59">
        <w:rPr>
          <w:lang w:eastAsia="vi-VN"/>
        </w:rPr>
        <w:t>Hình</w:t>
      </w:r>
      <w:r>
        <w:rPr>
          <w:lang w:eastAsia="vi-VN"/>
        </w:rPr>
        <w:t xml:space="preserve"> 1</w:t>
      </w:r>
      <w:r w:rsidRPr="006E1D59">
        <w:rPr>
          <w:lang w:eastAsia="vi-VN"/>
        </w:rPr>
        <w:t>.</w:t>
      </w:r>
      <w:r>
        <w:rPr>
          <w:lang w:eastAsia="vi-VN"/>
        </w:rPr>
        <w:t>1</w:t>
      </w:r>
      <w:r w:rsidR="00FF69FA">
        <w:rPr>
          <w:lang w:eastAsia="vi-VN"/>
        </w:rPr>
        <w:t xml:space="preserve">4. </w:t>
      </w:r>
      <w:r w:rsidRPr="006E1D59">
        <w:rPr>
          <w:lang w:eastAsia="vi-VN"/>
        </w:rPr>
        <w:t>Mô tả hoạt động của RSA</w:t>
      </w:r>
      <w:bookmarkEnd w:id="87"/>
    </w:p>
    <w:p w14:paraId="5713F7FB" w14:textId="77777777" w:rsidR="00505438" w:rsidRDefault="00505438" w:rsidP="00AF60EA">
      <w:pPr>
        <w:tabs>
          <w:tab w:val="left" w:pos="284"/>
          <w:tab w:val="left" w:pos="567"/>
          <w:tab w:val="left" w:pos="851"/>
          <w:tab w:val="left" w:leader="dot" w:pos="1134"/>
          <w:tab w:val="left" w:pos="1418"/>
        </w:tabs>
        <w:spacing w:before="12" w:after="12"/>
        <w:textAlignment w:val="baseline"/>
        <w:rPr>
          <w:rFonts w:cs="Times New Roman"/>
          <w:szCs w:val="26"/>
        </w:rPr>
      </w:pPr>
    </w:p>
    <w:p w14:paraId="60FD8BDD" w14:textId="77777777" w:rsidR="00505438" w:rsidRDefault="00505438" w:rsidP="00AF60EA">
      <w:pPr>
        <w:tabs>
          <w:tab w:val="left" w:pos="284"/>
          <w:tab w:val="left" w:pos="567"/>
          <w:tab w:val="left" w:pos="851"/>
          <w:tab w:val="left" w:leader="dot" w:pos="1134"/>
          <w:tab w:val="left" w:pos="1418"/>
        </w:tabs>
        <w:spacing w:before="12" w:after="12"/>
        <w:textAlignment w:val="baseline"/>
        <w:rPr>
          <w:rFonts w:cs="Times New Roman"/>
          <w:szCs w:val="26"/>
        </w:rPr>
      </w:pPr>
    </w:p>
    <w:p w14:paraId="5797A050" w14:textId="57323CE0" w:rsidR="00505438" w:rsidRDefault="00505438" w:rsidP="00FF69FA">
      <w:pPr>
        <w:tabs>
          <w:tab w:val="left" w:pos="284"/>
          <w:tab w:val="left" w:pos="567"/>
          <w:tab w:val="left" w:pos="851"/>
          <w:tab w:val="left" w:leader="dot" w:pos="1134"/>
          <w:tab w:val="left" w:pos="1418"/>
        </w:tabs>
        <w:spacing w:before="12" w:after="12"/>
        <w:textAlignment w:val="baseline"/>
        <w:rPr>
          <w:rFonts w:cs="Times New Roman"/>
          <w:szCs w:val="26"/>
        </w:rPr>
      </w:pPr>
    </w:p>
    <w:p w14:paraId="62E1827E" w14:textId="2FA49291"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eastAsia="Times New Roman" w:cs="Times New Roman"/>
          <w:i/>
          <w:szCs w:val="26"/>
          <w:lang w:eastAsia="vi-VN"/>
        </w:rPr>
      </w:pPr>
      <w:r w:rsidRPr="006E1D59">
        <w:rPr>
          <w:rFonts w:cs="Times New Roman"/>
          <w:szCs w:val="26"/>
        </w:rPr>
        <w:t xml:space="preserve">Trong ví dụ này, bức thư với khóa công khai của Bob sẽ được công khai cho toàn bộ mạng lưới biết nhưng chiếc chìa khóa chính là khóa bí mật của riêng một mình Bob. </w:t>
      </w:r>
    </w:p>
    <w:p w14:paraId="00580AD2" w14:textId="26326E12" w:rsidR="00AF60EA" w:rsidRPr="00A03FAF" w:rsidRDefault="00A03FAF" w:rsidP="00FD0FFC">
      <w:pPr>
        <w:pStyle w:val="Heading3"/>
        <w:numPr>
          <w:ilvl w:val="2"/>
          <w:numId w:val="52"/>
        </w:numPr>
      </w:pPr>
      <w:bookmarkStart w:id="88" w:name="_Toc179508118"/>
      <w:bookmarkStart w:id="89" w:name="_Toc182993899"/>
      <w:bookmarkStart w:id="90" w:name="_Toc183024241"/>
      <w:r w:rsidRPr="00A03FAF">
        <w:t>Quy tắc cuốn sổ cái</w:t>
      </w:r>
      <w:bookmarkEnd w:id="88"/>
      <w:bookmarkEnd w:id="89"/>
      <w:bookmarkEnd w:id="90"/>
      <w:r w:rsidR="00AF60EA" w:rsidRPr="00A03FAF">
        <w:t> </w:t>
      </w:r>
    </w:p>
    <w:p w14:paraId="4CA3D51B" w14:textId="77777777"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cs="Times New Roman"/>
          <w:szCs w:val="26"/>
        </w:rPr>
      </w:pPr>
      <w:r w:rsidRPr="006E1D59">
        <w:rPr>
          <w:rFonts w:eastAsia="Times New Roman" w:cs="Times New Roman"/>
          <w:szCs w:val="26"/>
          <w:lang w:eastAsia="vi-VN"/>
        </w:rPr>
        <w:tab/>
      </w:r>
      <w:r w:rsidRPr="006E1D59">
        <w:rPr>
          <w:rFonts w:cs="Times New Roman"/>
          <w:szCs w:val="26"/>
        </w:rPr>
        <w:t xml:space="preserve">Cơ sở dữ liệu là Blockchain và mỗi nút trên Blockchain có quyền truy cập vào toàn bộ Blockchain. Không một nút hoặc máy tính nào điều chỉnh thông tin chứa trong đó. Mọi nút đều có thể xác thực các bản ghi của Blockchain. Tất cả điều này được thực hiện mà không có một hoặc một vài trung gian kiểm soát mọi thứ. Các giao dịch diễn ra ngang hàng (P2P), trực tiếp giữa 2 bên, không thông qua một bên thứ ba. Thông tin về những gì đang xảy ra trên Blockchain được lưu trữ trên mỗi nút sau đó được chuyển đến các nút lân cận. Bằng cách này, thông tin lan truyền qua toàn bộ mạng. </w:t>
      </w:r>
    </w:p>
    <w:p w14:paraId="44335D34" w14:textId="77777777"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cs="Times New Roman"/>
          <w:szCs w:val="26"/>
        </w:rPr>
      </w:pPr>
      <w:r w:rsidRPr="006E1D59">
        <w:rPr>
          <w:rFonts w:cs="Times New Roman"/>
          <w:szCs w:val="26"/>
        </w:rPr>
        <w:tab/>
        <w:t xml:space="preserve">Bất cứ ai cũng có khả năng nhìn thấy mọi giao dịch và giá trị băm của nó. Tất cả những gì bạn thấy trên Blockchain là bản ghi các giao dịch giữa các địa chỉ Blockchain. Mỗi nút trong Blockchain đều đang lưu giữ một bản sao của sổ cái. Do vậy, mỗi nút đều biết số dư tài khoản của bạn là bao nhiêu. Hệ thống Blockchain chỉ ghi lại mỗi giao dịch được yêu cầu chứ không hề theo dõi số dư tài khoản của bạn. </w:t>
      </w:r>
    </w:p>
    <w:p w14:paraId="018B6771" w14:textId="77777777"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eastAsia="Times New Roman" w:cs="Times New Roman"/>
          <w:szCs w:val="26"/>
          <w:lang w:eastAsia="vi-VN"/>
        </w:rPr>
      </w:pPr>
      <w:r w:rsidRPr="006E1D59">
        <w:rPr>
          <w:rFonts w:cs="Times New Roman"/>
          <w:szCs w:val="26"/>
        </w:rPr>
        <w:tab/>
        <w:t>Sau khi ghi lại giao dịch trên Blockchain và Blockchain đã được cập nhật, thì không thể thay đổi hồ sơ của giao dịch này. Hồ sơ của một giao dịch cụ thể được liên kết với hồ sơ trước. Các bản ghi Blockchain là vĩnh viễn, chúng được sắp xếp theo thứ tự thời gian và chúng đã cập nhật ở tất cả các nút khác.</w:t>
      </w:r>
    </w:p>
    <w:p w14:paraId="5C0BFB78" w14:textId="27DC45E6" w:rsidR="00AF60EA" w:rsidRPr="00A03FAF" w:rsidRDefault="00A03FAF" w:rsidP="00FD0FFC">
      <w:pPr>
        <w:pStyle w:val="Heading3"/>
        <w:numPr>
          <w:ilvl w:val="2"/>
          <w:numId w:val="52"/>
        </w:numPr>
      </w:pPr>
      <w:bookmarkStart w:id="91" w:name="_Toc179508119"/>
      <w:bookmarkStart w:id="92" w:name="_Toc182993900"/>
      <w:r w:rsidRPr="00A03FAF">
        <w:t xml:space="preserve"> </w:t>
      </w:r>
      <w:bookmarkStart w:id="93" w:name="_Toc183024242"/>
      <w:r w:rsidRPr="00A03FAF">
        <w:t>Nguyên lý tạo khối</w:t>
      </w:r>
      <w:bookmarkEnd w:id="91"/>
      <w:bookmarkEnd w:id="92"/>
      <w:bookmarkEnd w:id="93"/>
      <w:r w:rsidR="00AF60EA" w:rsidRPr="00A03FAF">
        <w:t> </w:t>
      </w:r>
    </w:p>
    <w:p w14:paraId="52BB04E2" w14:textId="77777777"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eastAsia="Times New Roman" w:cs="Times New Roman"/>
          <w:szCs w:val="26"/>
          <w:lang w:eastAsia="vi-VN"/>
        </w:rPr>
      </w:pPr>
      <w:r w:rsidRPr="006E1D59">
        <w:rPr>
          <w:rFonts w:eastAsia="Times New Roman" w:cs="Times New Roman"/>
          <w:szCs w:val="26"/>
          <w:lang w:eastAsia="vi-VN"/>
        </w:rPr>
        <w:tab/>
        <w:t>Các dữ liệu hay giao dịch sau khi được đưa lên hệ thống Blockchain sẽ được nhóm vào các khối khác nhau. Những giao dịch chưa được thực hiện cũng được tạo thành 1 khối riêng và coi như chúng chưa được xác nhận. Mỗi nút có thể nhóm các giao dịch với nhau thành một khối và gửi nó vào mạng lưới như một hàm ý cho các khối tiếp theo được gắn vào sau đó. Để được thêm vào Blockchain, mỗi khối phải chứa một đoạn mã đóng vai trò như một đáp án cho một vấn đề toán học phức tạp được tạo ra bằng hàm mã hóa băm không thể đảo ngược.</w:t>
      </w:r>
    </w:p>
    <w:p w14:paraId="6BB732AF" w14:textId="77777777" w:rsidR="00AF60EA" w:rsidRPr="006E1D59" w:rsidRDefault="00AF60EA" w:rsidP="00AF60EA">
      <w:pPr>
        <w:tabs>
          <w:tab w:val="left" w:pos="284"/>
          <w:tab w:val="left" w:pos="567"/>
          <w:tab w:val="left" w:pos="851"/>
          <w:tab w:val="left" w:leader="dot" w:pos="1134"/>
          <w:tab w:val="left" w:pos="1418"/>
        </w:tabs>
        <w:spacing w:before="12" w:after="12"/>
        <w:textAlignment w:val="baseline"/>
        <w:rPr>
          <w:rFonts w:eastAsia="Times New Roman" w:cs="Times New Roman"/>
          <w:szCs w:val="26"/>
          <w:lang w:eastAsia="vi-VN"/>
        </w:rPr>
      </w:pPr>
      <w:r w:rsidRPr="006E1D59">
        <w:rPr>
          <w:rFonts w:eastAsia="Times New Roman" w:cs="Times New Roman"/>
          <w:szCs w:val="26"/>
          <w:lang w:eastAsia="vi-VN"/>
        </w:rPr>
        <w:tab/>
        <w:t>Sau khi tạo thành khối, các client sẽ gửi thông tin cho các peer khác để xem xét. Nếu các peer khác cùng đồng thuận cho phép thì một khối mới sẽ được thêm vào chuỗi hiện có. </w:t>
      </w:r>
    </w:p>
    <w:p w14:paraId="6E204295" w14:textId="72C89EAE" w:rsidR="00AF60EA" w:rsidRPr="00A03FAF" w:rsidRDefault="00A03FAF" w:rsidP="00FD0FFC">
      <w:pPr>
        <w:pStyle w:val="Heading3"/>
        <w:numPr>
          <w:ilvl w:val="2"/>
          <w:numId w:val="52"/>
        </w:numPr>
      </w:pPr>
      <w:bookmarkStart w:id="94" w:name="_Toc179508120"/>
      <w:bookmarkStart w:id="95" w:name="_Toc182993901"/>
      <w:bookmarkStart w:id="96" w:name="_Toc183024243"/>
      <w:r w:rsidRPr="00A03FAF">
        <w:lastRenderedPageBreak/>
        <w:t>Thuật toán bảo mật Blockchain</w:t>
      </w:r>
      <w:bookmarkEnd w:id="94"/>
      <w:bookmarkEnd w:id="95"/>
      <w:bookmarkEnd w:id="96"/>
      <w:r w:rsidR="00AF60EA" w:rsidRPr="00A03FAF">
        <w:t> </w:t>
      </w:r>
    </w:p>
    <w:p w14:paraId="378C91A2" w14:textId="42E393C9" w:rsidR="00AF60EA" w:rsidRPr="007E5D1A" w:rsidRDefault="00AF60EA" w:rsidP="007E5D1A">
      <w:pPr>
        <w:tabs>
          <w:tab w:val="left" w:pos="284"/>
          <w:tab w:val="left" w:pos="567"/>
          <w:tab w:val="left" w:pos="851"/>
          <w:tab w:val="left" w:leader="dot" w:pos="1134"/>
          <w:tab w:val="left" w:pos="1418"/>
        </w:tabs>
        <w:spacing w:before="12" w:after="12"/>
        <w:textAlignment w:val="baseline"/>
        <w:rPr>
          <w:rFonts w:eastAsia="Times New Roman" w:cs="Times New Roman"/>
          <w:szCs w:val="26"/>
          <w:lang w:eastAsia="vi-VN"/>
        </w:rPr>
      </w:pPr>
      <w:r w:rsidRPr="006E1D59">
        <w:rPr>
          <w:rFonts w:eastAsia="Times New Roman" w:cs="Times New Roman"/>
          <w:szCs w:val="26"/>
          <w:lang w:eastAsia="vi-VN"/>
        </w:rPr>
        <w:tab/>
        <w:t>Mạng lưới Blockchain sử dụng nhiều biện pháp để bảo mật giao dịch, ngăn chặn gian lận. Khi có bất đồng về khối đại diện cuối cùng của chuỗi, cơ chế này sẽ kích hoạt để đảm bảo tính toàn vẹn của dữ liệu. Một thuật toán bảo mật khác là mỗi khối chứa một lệnh tham chiếu của khối trước đó, tạo thành một chuỗi liên kết mật mã. Việc thêm một khối mới vào chuỗi đòi hỏi giải quyết một bài toán toán học phức tạp, khiến việc gian lận hay thao túng dữ liệu trong những giao dịch tồn tại trong Blockchain càng lâu thì tính bảo mật càng cao. Nguyên nhân của điều này là quá trình thêm một block vào hệ thống có thể mất vài phút đến vài giờ, tùy thuộc vào mạng lưới. Sau khi được xác nhận, giao dịch sẽ trở nên an toàn và không thể đảo ngược. </w:t>
      </w:r>
    </w:p>
    <w:p w14:paraId="681F7798" w14:textId="77777777" w:rsidR="00FF69FA" w:rsidRDefault="00AF60EA" w:rsidP="00AF60EA">
      <w:pPr>
        <w:tabs>
          <w:tab w:val="left" w:pos="284"/>
          <w:tab w:val="left" w:pos="567"/>
        </w:tabs>
        <w:rPr>
          <w:rFonts w:cs="Times New Roman"/>
          <w:noProof/>
          <w:szCs w:val="26"/>
          <w:lang w:val="en-US" w:eastAsia="ja-JP"/>
        </w:rPr>
      </w:pPr>
      <w:r w:rsidRPr="006E1D59">
        <w:rPr>
          <w:rFonts w:cs="Times New Roman"/>
          <w:b/>
          <w:szCs w:val="26"/>
        </w:rPr>
        <w:t>* Quá trình thực hiện giao dịch trong blockchain</w:t>
      </w:r>
      <w:r w:rsidRPr="006E1D59">
        <w:rPr>
          <w:rFonts w:cs="Times New Roman"/>
          <w:szCs w:val="26"/>
        </w:rPr>
        <w:t>:</w:t>
      </w:r>
      <w:r w:rsidR="00FF69FA" w:rsidRPr="00FF69FA">
        <w:rPr>
          <w:rFonts w:cs="Times New Roman"/>
          <w:noProof/>
          <w:szCs w:val="26"/>
          <w:lang w:val="en-US" w:eastAsia="ja-JP"/>
        </w:rPr>
        <w:t xml:space="preserve"> </w:t>
      </w:r>
    </w:p>
    <w:p w14:paraId="26BBBC89" w14:textId="66C93432" w:rsidR="00AF60EA" w:rsidRDefault="00FF69FA" w:rsidP="000065F0">
      <w:pPr>
        <w:tabs>
          <w:tab w:val="left" w:pos="284"/>
          <w:tab w:val="left" w:pos="567"/>
        </w:tabs>
        <w:jc w:val="center"/>
        <w:rPr>
          <w:rFonts w:cs="Times New Roman"/>
          <w:szCs w:val="26"/>
        </w:rPr>
      </w:pPr>
      <w:r w:rsidRPr="006E1D59">
        <w:rPr>
          <w:rFonts w:cs="Times New Roman"/>
          <w:noProof/>
          <w:szCs w:val="26"/>
          <w:lang w:val="en-US" w:eastAsia="ja-JP"/>
        </w:rPr>
        <w:drawing>
          <wp:inline distT="0" distB="0" distL="0" distR="0" wp14:anchorId="23090204" wp14:editId="0B4C3526">
            <wp:extent cx="4704944" cy="1981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6412" cy="1994451"/>
                    </a:xfrm>
                    <a:prstGeom prst="rect">
                      <a:avLst/>
                    </a:prstGeom>
                    <a:noFill/>
                  </pic:spPr>
                </pic:pic>
              </a:graphicData>
            </a:graphic>
          </wp:inline>
        </w:drawing>
      </w:r>
    </w:p>
    <w:p w14:paraId="4FE450E8" w14:textId="353A917C" w:rsidR="000065F0" w:rsidRPr="000065F0" w:rsidRDefault="000065F0" w:rsidP="00D719D6">
      <w:pPr>
        <w:pStyle w:val="habc"/>
        <w:rPr>
          <w:lang w:val="en-US"/>
        </w:rPr>
      </w:pPr>
      <w:bookmarkStart w:id="97" w:name="_Toc183027734"/>
      <w:r w:rsidRPr="006E1D59">
        <w:rPr>
          <w:lang w:val="en-US"/>
        </w:rPr>
        <w:t>Hình</w:t>
      </w:r>
      <w:r>
        <w:rPr>
          <w:lang w:val="en-US"/>
        </w:rPr>
        <w:t xml:space="preserve"> 1</w:t>
      </w:r>
      <w:r w:rsidRPr="006E1D59">
        <w:rPr>
          <w:lang w:val="en-US"/>
        </w:rPr>
        <w:t>.</w:t>
      </w:r>
      <w:r>
        <w:rPr>
          <w:lang w:val="en-US"/>
        </w:rPr>
        <w:t>15.</w:t>
      </w:r>
      <w:r w:rsidRPr="006E1D59">
        <w:rPr>
          <w:lang w:val="en-US"/>
        </w:rPr>
        <w:t xml:space="preserve"> Cách thức thực hiện giao dịch của Blockchain</w:t>
      </w:r>
      <w:bookmarkEnd w:id="97"/>
    </w:p>
    <w:p w14:paraId="3229C9A0" w14:textId="77777777" w:rsidR="00AF60EA" w:rsidRPr="006E1D59" w:rsidRDefault="00AF60EA" w:rsidP="00AF60EA">
      <w:pPr>
        <w:tabs>
          <w:tab w:val="left" w:pos="284"/>
          <w:tab w:val="left" w:pos="567"/>
        </w:tabs>
        <w:rPr>
          <w:rFonts w:cs="Times New Roman"/>
          <w:color w:val="273239"/>
          <w:spacing w:val="2"/>
          <w:szCs w:val="26"/>
          <w:shd w:val="clear" w:color="auto" w:fill="FFFFFF"/>
        </w:rPr>
      </w:pPr>
      <w:r w:rsidRPr="006E1D59">
        <w:rPr>
          <w:rFonts w:cs="Times New Roman"/>
          <w:noProof/>
          <w:szCs w:val="26"/>
          <w:lang w:val="en-US" w:eastAsia="vi-VN"/>
        </w:rPr>
        <w:tab/>
      </w:r>
      <w:r w:rsidRPr="0050191E">
        <w:rPr>
          <w:rFonts w:cs="Times New Roman"/>
          <w:i/>
          <w:noProof/>
          <w:szCs w:val="26"/>
          <w:lang w:val="en-US" w:eastAsia="vi-VN"/>
        </w:rPr>
        <w:t>1</w:t>
      </w:r>
      <w:r w:rsidRPr="0050191E">
        <w:rPr>
          <w:rFonts w:cs="Times New Roman"/>
          <w:i/>
          <w:noProof/>
          <w:szCs w:val="26"/>
          <w:lang w:eastAsia="vi-VN"/>
        </w:rPr>
        <w:t>.</w:t>
      </w:r>
      <w:r w:rsidRPr="0050191E">
        <w:rPr>
          <w:rFonts w:cs="Times New Roman"/>
          <w:noProof/>
          <w:szCs w:val="26"/>
          <w:lang w:eastAsia="vi-VN"/>
        </w:rPr>
        <w:t xml:space="preserve"> </w:t>
      </w:r>
      <w:r w:rsidRPr="0050191E">
        <w:rPr>
          <w:rFonts w:cs="Times New Roman"/>
          <w:i/>
          <w:noProof/>
          <w:szCs w:val="26"/>
          <w:lang w:val="en-US" w:eastAsia="vi-VN"/>
        </w:rPr>
        <w:t>Giao dịch được yêu cầu</w:t>
      </w:r>
      <w:r w:rsidRPr="006E1D59">
        <w:rPr>
          <w:rFonts w:cs="Times New Roman"/>
          <w:noProof/>
          <w:szCs w:val="26"/>
          <w:lang w:val="en-US" w:eastAsia="vi-VN"/>
        </w:rPr>
        <w:t xml:space="preserve">: </w:t>
      </w:r>
      <w:r w:rsidRPr="006E1D59">
        <w:rPr>
          <w:rFonts w:cs="Times New Roman"/>
          <w:color w:val="273239"/>
          <w:spacing w:val="2"/>
          <w:szCs w:val="26"/>
          <w:shd w:val="clear" w:color="auto" w:fill="FFFFFF"/>
        </w:rPr>
        <w:t>Một giao dịch mới đi vào mạng lưới blockchain. Tất cả thông tin cần truyền đi đều được mã hóa kép bằng khóa công khai và khóa riêng tư.</w:t>
      </w:r>
    </w:p>
    <w:p w14:paraId="0828CBB5" w14:textId="77777777" w:rsidR="00AF60EA" w:rsidRPr="006E1D59" w:rsidRDefault="00AF60EA" w:rsidP="00AF60EA">
      <w:pPr>
        <w:tabs>
          <w:tab w:val="left" w:pos="284"/>
          <w:tab w:val="left" w:pos="567"/>
        </w:tabs>
        <w:rPr>
          <w:rFonts w:cs="Times New Roman"/>
          <w:szCs w:val="26"/>
        </w:rPr>
      </w:pPr>
      <w:r w:rsidRPr="006E1D59">
        <w:rPr>
          <w:rFonts w:cs="Times New Roman"/>
          <w:color w:val="273239"/>
          <w:spacing w:val="2"/>
          <w:szCs w:val="26"/>
          <w:shd w:val="clear" w:color="auto" w:fill="FFFFFF"/>
        </w:rPr>
        <w:tab/>
      </w:r>
      <w:r w:rsidRPr="0050191E">
        <w:rPr>
          <w:rFonts w:cs="Times New Roman"/>
          <w:i/>
          <w:color w:val="273239"/>
          <w:spacing w:val="2"/>
          <w:szCs w:val="26"/>
          <w:shd w:val="clear" w:color="auto" w:fill="FFFFFF"/>
        </w:rPr>
        <w:t>2.</w:t>
      </w:r>
      <w:r w:rsidRPr="0050191E">
        <w:rPr>
          <w:rFonts w:cs="Times New Roman"/>
          <w:color w:val="273239"/>
          <w:spacing w:val="2"/>
          <w:szCs w:val="26"/>
          <w:shd w:val="clear" w:color="auto" w:fill="FFFFFF"/>
        </w:rPr>
        <w:t xml:space="preserve"> </w:t>
      </w:r>
      <w:r w:rsidRPr="0050191E">
        <w:rPr>
          <w:rFonts w:cs="Times New Roman"/>
          <w:i/>
          <w:szCs w:val="26"/>
        </w:rPr>
        <w:t>Xác minh giao dịch</w:t>
      </w:r>
      <w:r w:rsidRPr="006E1D59">
        <w:rPr>
          <w:rFonts w:cs="Times New Roman"/>
          <w:szCs w:val="26"/>
        </w:rPr>
        <w:t>: Giao dịch sau đó được truyền đến mạng lưới máy tính ngang hàng phân bố trên toàn thế giới. Tất cả các nút trên mạng sẽ kiểm tra tính hợp lệ của giao dịch như số dư đủ để thực hiện giao dịch hay không.</w:t>
      </w:r>
    </w:p>
    <w:p w14:paraId="201B844C" w14:textId="5BDA05E0" w:rsidR="00AF60EA" w:rsidRPr="006E1D59" w:rsidRDefault="00AF60EA" w:rsidP="00AF60EA">
      <w:pPr>
        <w:tabs>
          <w:tab w:val="left" w:pos="284"/>
          <w:tab w:val="left" w:pos="567"/>
        </w:tabs>
        <w:rPr>
          <w:rFonts w:cs="Times New Roman"/>
          <w:color w:val="273239"/>
          <w:spacing w:val="2"/>
          <w:szCs w:val="26"/>
          <w:bdr w:val="none" w:sz="0" w:space="0" w:color="auto" w:frame="1"/>
          <w:shd w:val="clear" w:color="auto" w:fill="FFFFFF"/>
        </w:rPr>
      </w:pPr>
      <w:r w:rsidRPr="006E1D59">
        <w:rPr>
          <w:rFonts w:cs="Times New Roman"/>
          <w:szCs w:val="26"/>
        </w:rPr>
        <w:tab/>
      </w:r>
      <w:r w:rsidRPr="0050191E">
        <w:rPr>
          <w:rFonts w:cs="Times New Roman"/>
          <w:i/>
          <w:szCs w:val="26"/>
        </w:rPr>
        <w:t>3.</w:t>
      </w:r>
      <w:r w:rsidRPr="0050191E">
        <w:rPr>
          <w:rFonts w:cs="Times New Roman"/>
          <w:b/>
          <w:i/>
          <w:szCs w:val="26"/>
        </w:rPr>
        <w:t xml:space="preserve"> </w:t>
      </w:r>
      <w:r w:rsidRPr="0050191E">
        <w:rPr>
          <w:rStyle w:val="Strong"/>
          <w:rFonts w:cs="Times New Roman"/>
          <w:b w:val="0"/>
          <w:bCs w:val="0"/>
          <w:i/>
          <w:color w:val="273239"/>
          <w:spacing w:val="2"/>
          <w:szCs w:val="26"/>
          <w:bdr w:val="none" w:sz="0" w:space="0" w:color="auto" w:frame="1"/>
          <w:shd w:val="clear" w:color="auto" w:fill="FFFFFF"/>
        </w:rPr>
        <w:t>Hình thành một khối mới</w:t>
      </w:r>
      <w:r w:rsidRPr="006E1D59">
        <w:rPr>
          <w:rStyle w:val="Strong"/>
          <w:rFonts w:cs="Times New Roman"/>
          <w:i/>
          <w:color w:val="273239"/>
          <w:spacing w:val="2"/>
          <w:szCs w:val="26"/>
          <w:bdr w:val="none" w:sz="0" w:space="0" w:color="auto" w:frame="1"/>
          <w:shd w:val="clear" w:color="auto" w:fill="FFFFFF"/>
        </w:rPr>
        <w:t>:</w:t>
      </w:r>
      <w:r w:rsidRPr="006E1D59">
        <w:rPr>
          <w:rFonts w:cs="Times New Roman"/>
          <w:color w:val="273239"/>
          <w:spacing w:val="2"/>
          <w:szCs w:val="26"/>
          <w:bdr w:val="none" w:sz="0" w:space="0" w:color="auto" w:frame="1"/>
          <w:shd w:val="clear" w:color="auto" w:fill="FFFFFF"/>
        </w:rPr>
        <w:t> Trong một mạng lưới blockchain thông thường có nhiều nút và nhiều giao dịch được xác minh cùng một lúc. Khi giao dịch được xác minh và tuyên bố là giao dịch hợp lệ, nó sẽ được thêm vào mempool. Tất cả các giao dịch được xác minh tại một nút cụ thể tạo thành một mempool và nhiều mempool như vậy tạo thành một khối.</w:t>
      </w:r>
    </w:p>
    <w:p w14:paraId="399E3260" w14:textId="7FFF0DA1" w:rsidR="00FF69FA" w:rsidRDefault="00AF60EA" w:rsidP="00AF60EA">
      <w:pPr>
        <w:tabs>
          <w:tab w:val="left" w:pos="284"/>
          <w:tab w:val="left" w:pos="567"/>
        </w:tabs>
        <w:rPr>
          <w:rFonts w:cs="Times New Roman"/>
          <w:color w:val="273239"/>
          <w:spacing w:val="2"/>
          <w:szCs w:val="26"/>
          <w:bdr w:val="none" w:sz="0" w:space="0" w:color="auto" w:frame="1"/>
          <w:shd w:val="clear" w:color="auto" w:fill="FFFFFF"/>
        </w:rPr>
      </w:pPr>
      <w:r w:rsidRPr="006E1D59">
        <w:rPr>
          <w:rFonts w:cs="Times New Roman"/>
          <w:color w:val="273239"/>
          <w:spacing w:val="2"/>
          <w:szCs w:val="26"/>
          <w:bdr w:val="none" w:sz="0" w:space="0" w:color="auto" w:frame="1"/>
          <w:shd w:val="clear" w:color="auto" w:fill="FFFFFF"/>
        </w:rPr>
        <w:tab/>
      </w:r>
      <w:r w:rsidRPr="0050191E">
        <w:rPr>
          <w:rStyle w:val="Strong"/>
          <w:rFonts w:cs="Times New Roman"/>
          <w:b w:val="0"/>
          <w:bCs w:val="0"/>
          <w:i/>
          <w:color w:val="273239"/>
          <w:spacing w:val="2"/>
          <w:szCs w:val="26"/>
          <w:bdr w:val="none" w:sz="0" w:space="0" w:color="auto" w:frame="1"/>
          <w:shd w:val="clear" w:color="auto" w:fill="FFFFFF"/>
        </w:rPr>
        <w:t>4. Thuật toán đồng thuận</w:t>
      </w:r>
      <w:r w:rsidRPr="006E1D59">
        <w:rPr>
          <w:rStyle w:val="Strong"/>
          <w:rFonts w:cs="Times New Roman"/>
          <w:i/>
          <w:color w:val="273239"/>
          <w:spacing w:val="2"/>
          <w:szCs w:val="26"/>
          <w:bdr w:val="none" w:sz="0" w:space="0" w:color="auto" w:frame="1"/>
          <w:shd w:val="clear" w:color="auto" w:fill="FFFFFF"/>
        </w:rPr>
        <w:t>:</w:t>
      </w:r>
      <w:r w:rsidRPr="006E1D59">
        <w:rPr>
          <w:rStyle w:val="Strong"/>
          <w:rFonts w:cs="Times New Roman"/>
          <w:color w:val="273239"/>
          <w:spacing w:val="2"/>
          <w:szCs w:val="26"/>
          <w:bdr w:val="none" w:sz="0" w:space="0" w:color="auto" w:frame="1"/>
          <w:shd w:val="clear" w:color="auto" w:fill="FFFFFF"/>
        </w:rPr>
        <w:t xml:space="preserve"> </w:t>
      </w:r>
      <w:r w:rsidRPr="006E1D59">
        <w:rPr>
          <w:rFonts w:cs="Times New Roman"/>
          <w:color w:val="273239"/>
          <w:spacing w:val="2"/>
          <w:szCs w:val="26"/>
          <w:bdr w:val="none" w:sz="0" w:space="0" w:color="auto" w:frame="1"/>
          <w:shd w:val="clear" w:color="auto" w:fill="FFFFFF"/>
        </w:rPr>
        <w:t>Các nút tạo thành một khối sẽ cố gắng thêm khối vào mạng blockchain để làm cho nó trở thành một phần của chuỗi. Tuy nhiên, nếu mọi nút đều được phép thêm khối theo cách này thì nó sẽ làm gián đoạn hoạt động của mạng blockchain. Để giải quyết vấn đề này, các nút sử dụng cơ chế đồng thuận để đảm bảo rằng mọi khối mới được thêm vào blockchain là phiên bản duy nhất được tất cả các nút trong blockchain đồng ý và chỉ có các khối hợp lệ mới được gắn vào blockchain. Nút được chọn để thêm một khối vào blockchain sẽ nhận được phần thưởng và do đó chúng ta gọi họ là "thợ đào" (miners). Thuật toán đồng thuận tạo ra một mã băm cho khối đó, mã này là yêu cầu bắt buộc để thêm khối vào blockchain.</w:t>
      </w:r>
    </w:p>
    <w:p w14:paraId="084BFC8A" w14:textId="77777777" w:rsidR="00AF60EA" w:rsidRPr="006E1D59" w:rsidRDefault="00AF60EA" w:rsidP="00AF60EA">
      <w:pPr>
        <w:tabs>
          <w:tab w:val="left" w:pos="284"/>
          <w:tab w:val="left" w:pos="567"/>
        </w:tabs>
        <w:rPr>
          <w:rFonts w:cs="Times New Roman"/>
          <w:color w:val="273239"/>
          <w:spacing w:val="2"/>
          <w:szCs w:val="26"/>
          <w:bdr w:val="none" w:sz="0" w:space="0" w:color="auto" w:frame="1"/>
          <w:shd w:val="clear" w:color="auto" w:fill="FFFFFF"/>
        </w:rPr>
      </w:pPr>
      <w:r w:rsidRPr="0050191E">
        <w:rPr>
          <w:rStyle w:val="Strong"/>
          <w:rFonts w:cs="Times New Roman"/>
          <w:i/>
          <w:color w:val="273239"/>
          <w:spacing w:val="2"/>
          <w:szCs w:val="26"/>
          <w:bdr w:val="none" w:sz="0" w:space="0" w:color="auto" w:frame="1"/>
          <w:shd w:val="clear" w:color="auto" w:fill="FFFFFF"/>
        </w:rPr>
        <w:lastRenderedPageBreak/>
        <w:tab/>
      </w:r>
      <w:r w:rsidRPr="0050191E">
        <w:rPr>
          <w:rStyle w:val="Strong"/>
          <w:rFonts w:cs="Times New Roman"/>
          <w:b w:val="0"/>
          <w:bCs w:val="0"/>
          <w:i/>
          <w:color w:val="273239"/>
          <w:spacing w:val="2"/>
          <w:szCs w:val="26"/>
          <w:bdr w:val="none" w:sz="0" w:space="0" w:color="auto" w:frame="1"/>
          <w:shd w:val="clear" w:color="auto" w:fill="FFFFFF"/>
        </w:rPr>
        <w:t>5. Thêm khối mới vào blockchain</w:t>
      </w:r>
      <w:r w:rsidRPr="006E1D59">
        <w:rPr>
          <w:rStyle w:val="Strong"/>
          <w:rFonts w:cs="Times New Roman"/>
          <w:i/>
          <w:color w:val="273239"/>
          <w:spacing w:val="2"/>
          <w:szCs w:val="26"/>
          <w:bdr w:val="none" w:sz="0" w:space="0" w:color="auto" w:frame="1"/>
          <w:shd w:val="clear" w:color="auto" w:fill="FFFFFF"/>
        </w:rPr>
        <w:t>:</w:t>
      </w:r>
      <w:r w:rsidRPr="006E1D59">
        <w:rPr>
          <w:rFonts w:cs="Times New Roman"/>
          <w:b/>
          <w:i/>
          <w:color w:val="273239"/>
          <w:spacing w:val="2"/>
          <w:szCs w:val="26"/>
          <w:bdr w:val="none" w:sz="0" w:space="0" w:color="auto" w:frame="1"/>
          <w:shd w:val="clear" w:color="auto" w:fill="FFFFFF"/>
        </w:rPr>
        <w:t> </w:t>
      </w:r>
      <w:r w:rsidRPr="006E1D59">
        <w:rPr>
          <w:rFonts w:cs="Times New Roman"/>
          <w:color w:val="273239"/>
          <w:spacing w:val="2"/>
          <w:szCs w:val="26"/>
          <w:bdr w:val="none" w:sz="0" w:space="0" w:color="auto" w:frame="1"/>
          <w:shd w:val="clear" w:color="auto" w:fill="FFFFFF"/>
        </w:rPr>
        <w:t>Sau khi khối mới tạo có giá trị băm và đã được xác thực, giờ đây nó đã sẵn sàng để được thêm vào blockchain. Trong mỗi khối, có một giá trị băm của khối trước đó và đó là cách các khối được liên kết với nhau về mặt mã hóa để tạo thành một blockchain. Một khối mới được thêm vào đầu cuối của blockchain.</w:t>
      </w:r>
    </w:p>
    <w:p w14:paraId="7B74D56E" w14:textId="77777777" w:rsidR="00FD277D" w:rsidRDefault="00AF60EA" w:rsidP="00A03FAF">
      <w:pPr>
        <w:tabs>
          <w:tab w:val="left" w:pos="284"/>
          <w:tab w:val="left" w:pos="567"/>
        </w:tabs>
        <w:rPr>
          <w:rFonts w:cs="Times New Roman"/>
          <w:color w:val="273239"/>
          <w:spacing w:val="2"/>
          <w:szCs w:val="26"/>
          <w:bdr w:val="none" w:sz="0" w:space="0" w:color="auto" w:frame="1"/>
          <w:shd w:val="clear" w:color="auto" w:fill="FFFFFF"/>
        </w:rPr>
      </w:pPr>
      <w:r w:rsidRPr="0050191E">
        <w:rPr>
          <w:rFonts w:cs="Times New Roman"/>
          <w:color w:val="273239"/>
          <w:spacing w:val="2"/>
          <w:szCs w:val="26"/>
          <w:bdr w:val="none" w:sz="0" w:space="0" w:color="auto" w:frame="1"/>
          <w:shd w:val="clear" w:color="auto" w:fill="FFFFFF"/>
        </w:rPr>
        <w:tab/>
      </w:r>
      <w:r w:rsidRPr="0050191E">
        <w:rPr>
          <w:rFonts w:cs="Times New Roman"/>
          <w:i/>
          <w:color w:val="273239"/>
          <w:spacing w:val="2"/>
          <w:szCs w:val="26"/>
          <w:bdr w:val="none" w:sz="0" w:space="0" w:color="auto" w:frame="1"/>
          <w:shd w:val="clear" w:color="auto" w:fill="FFFFFF"/>
        </w:rPr>
        <w:t>6</w:t>
      </w:r>
      <w:r w:rsidRPr="0050191E">
        <w:rPr>
          <w:rFonts w:cs="Times New Roman"/>
          <w:b/>
          <w:bCs/>
          <w:i/>
          <w:color w:val="273239"/>
          <w:spacing w:val="2"/>
          <w:szCs w:val="26"/>
          <w:bdr w:val="none" w:sz="0" w:space="0" w:color="auto" w:frame="1"/>
          <w:shd w:val="clear" w:color="auto" w:fill="FFFFFF"/>
        </w:rPr>
        <w:t xml:space="preserve">. </w:t>
      </w:r>
      <w:r w:rsidRPr="0050191E">
        <w:rPr>
          <w:rStyle w:val="Strong"/>
          <w:rFonts w:cs="Times New Roman"/>
          <w:b w:val="0"/>
          <w:bCs w:val="0"/>
          <w:i/>
          <w:color w:val="273239"/>
          <w:spacing w:val="2"/>
          <w:szCs w:val="26"/>
          <w:bdr w:val="none" w:sz="0" w:space="0" w:color="auto" w:frame="1"/>
          <w:shd w:val="clear" w:color="auto" w:fill="FFFFFF"/>
        </w:rPr>
        <w:t>Giao dịch hoàn tất</w:t>
      </w:r>
      <w:r w:rsidRPr="006E1D59">
        <w:rPr>
          <w:rStyle w:val="Strong"/>
          <w:rFonts w:cs="Times New Roman"/>
          <w:i/>
          <w:color w:val="273239"/>
          <w:spacing w:val="2"/>
          <w:szCs w:val="26"/>
          <w:bdr w:val="none" w:sz="0" w:space="0" w:color="auto" w:frame="1"/>
          <w:shd w:val="clear" w:color="auto" w:fill="FFFFFF"/>
        </w:rPr>
        <w:t>:</w:t>
      </w:r>
      <w:r w:rsidRPr="006E1D59">
        <w:rPr>
          <w:rFonts w:cs="Times New Roman"/>
          <w:color w:val="273239"/>
          <w:spacing w:val="2"/>
          <w:szCs w:val="26"/>
          <w:bdr w:val="none" w:sz="0" w:space="0" w:color="auto" w:frame="1"/>
          <w:shd w:val="clear" w:color="auto" w:fill="FFFFFF"/>
        </w:rPr>
        <w:t> Ngay khi khối được thêm vào blockchain, giao dịch được hoàn tất và thông tin chi tiết về giao dịch này được lưu trữ vĩnh viễn trong blockchain. Bất kỳ ai cũng có thể lấy thông tin chi tiết về giao dịch và xác nhận giao dịch.</w:t>
      </w:r>
      <w:bookmarkStart w:id="98" w:name="_Toc182993902"/>
    </w:p>
    <w:p w14:paraId="25A8DFA3" w14:textId="4E69B987" w:rsidR="000E5D59" w:rsidRPr="00FD277D" w:rsidRDefault="00FD277D" w:rsidP="000279B5">
      <w:pPr>
        <w:pStyle w:val="Heading2"/>
        <w:numPr>
          <w:ilvl w:val="1"/>
          <w:numId w:val="52"/>
        </w:numPr>
      </w:pPr>
      <w:bookmarkStart w:id="99" w:name="_Toc183024244"/>
      <w:r w:rsidRPr="00FD277D">
        <w:t>Đặc điểm nổi bật</w:t>
      </w:r>
      <w:bookmarkEnd w:id="98"/>
      <w:r>
        <w:rPr>
          <w:lang w:val="vi-VN"/>
        </w:rPr>
        <w:t xml:space="preserve"> của Blockchain</w:t>
      </w:r>
      <w:bookmarkEnd w:id="99"/>
    </w:p>
    <w:p w14:paraId="5A982CFB" w14:textId="3907076F" w:rsidR="000E5D59" w:rsidRPr="00C45B4C" w:rsidRDefault="00A03FAF" w:rsidP="000279B5">
      <w:pPr>
        <w:pStyle w:val="Heading3"/>
        <w:numPr>
          <w:ilvl w:val="2"/>
          <w:numId w:val="52"/>
        </w:numPr>
      </w:pPr>
      <w:bookmarkStart w:id="100" w:name="_Toc182993903"/>
      <w:bookmarkStart w:id="101" w:name="_Toc183024245"/>
      <w:r w:rsidRPr="00C45B4C">
        <w:t>Tính bất biến</w:t>
      </w:r>
      <w:bookmarkEnd w:id="100"/>
      <w:bookmarkEnd w:id="101"/>
    </w:p>
    <w:p w14:paraId="1B027EF0" w14:textId="74874EF1" w:rsidR="000E5D59" w:rsidRPr="007E5D1A" w:rsidRDefault="000E5D59" w:rsidP="007E5D1A">
      <w:pPr>
        <w:ind w:firstLine="360"/>
      </w:pPr>
      <w:r w:rsidRPr="007E5D1A">
        <w:rPr>
          <w:i/>
          <w:iCs/>
        </w:rPr>
        <w:t>Tính bất biến (Immutability)</w:t>
      </w:r>
      <w:r w:rsidRPr="007E5D1A">
        <w:t xml:space="preserve"> có nghĩa là </w:t>
      </w:r>
      <w:r w:rsidR="007E5D1A">
        <w:t>B</w:t>
      </w:r>
      <w:r w:rsidRPr="007E5D1A">
        <w:t xml:space="preserve">lockchain là một mạng lưới vĩnh viễn và không thể thay đổi. Công nghệ </w:t>
      </w:r>
      <w:r w:rsidR="007E5D1A">
        <w:t>B</w:t>
      </w:r>
      <w:r w:rsidRPr="007E5D1A">
        <w:t xml:space="preserve">lockchain hoạt động thông qua một tập hợp các nút (nodes). Khi một giao dịch được ghi lại trên </w:t>
      </w:r>
      <w:r w:rsidR="007E5D1A">
        <w:t>B</w:t>
      </w:r>
      <w:r w:rsidRPr="007E5D1A">
        <w:t xml:space="preserve">lockchain, nó không thể bị chỉnh sửa hoặc xóa bỏ. Điều này làm cho </w:t>
      </w:r>
      <w:r w:rsidR="007E5D1A">
        <w:t>B</w:t>
      </w:r>
      <w:r w:rsidRPr="007E5D1A">
        <w:t>lockchain trở thành một sổ cái bất biến và chống giả mạo, mang lại mức độ an ninh và tin cậy cao.</w:t>
      </w:r>
    </w:p>
    <w:p w14:paraId="49CC8A4A" w14:textId="2F0BBCAC" w:rsidR="000E5D59" w:rsidRPr="007E5D1A" w:rsidRDefault="000E5D59" w:rsidP="007E5D1A">
      <w:pPr>
        <w:ind w:firstLine="360"/>
      </w:pPr>
      <w:r w:rsidRPr="007E5D1A">
        <w:t>Mỗi nút trong mạng lưới đều giữ một bản sao của sổ cái kỹ thuật số. Để thêm một giao dịch mới, mỗi nút sẽ kiểm tra tính hợp lệ của giao dịch. Nếu đa số các nút đồng ý rằng giao dịch là hợp lệ, giao dịch đó sẽ được thêm vào mạng lưới. Điều này có nghĩa là không ai có thể thêm bất kỳ khối giao dịch nào vào sổ cái mà không có sự chấp thuận của đa số các nút.</w:t>
      </w:r>
    </w:p>
    <w:p w14:paraId="46E20F33" w14:textId="10854D9B" w:rsidR="000E5D59" w:rsidRPr="007E5D1A" w:rsidRDefault="000E5D59" w:rsidP="007E5D1A">
      <w:pPr>
        <w:ind w:firstLine="360"/>
      </w:pPr>
      <w:r w:rsidRPr="007E5D1A">
        <w:t>Bất kỳ bản ghi nào đã được xác thực đều không thể thay đổi và không thể chỉnh sửa. Điều này đảm bảo rằng bất kỳ người dùng nào trong mạng lưới cũng không thể sửa đổi, thay đổi hoặc xóa dữ liệu đã ghi.</w:t>
      </w:r>
    </w:p>
    <w:p w14:paraId="696DFAF4" w14:textId="4C525AB7" w:rsidR="000E5D59" w:rsidRPr="006E1D59" w:rsidRDefault="00A03FAF" w:rsidP="000279B5">
      <w:pPr>
        <w:pStyle w:val="Heading3"/>
        <w:numPr>
          <w:ilvl w:val="2"/>
          <w:numId w:val="52"/>
        </w:numPr>
      </w:pPr>
      <w:bookmarkStart w:id="102" w:name="_Toc182993904"/>
      <w:bookmarkStart w:id="103" w:name="_Toc183024246"/>
      <w:r w:rsidRPr="006E1D59">
        <w:t xml:space="preserve">Tính phân </w:t>
      </w:r>
      <w:bookmarkEnd w:id="102"/>
      <w:r>
        <w:rPr>
          <w:lang w:val="vi-VN"/>
        </w:rPr>
        <w:t>tán</w:t>
      </w:r>
      <w:bookmarkEnd w:id="103"/>
    </w:p>
    <w:p w14:paraId="3B416444" w14:textId="5B7DFD2E" w:rsidR="000E5D59" w:rsidRPr="006E1D59" w:rsidRDefault="000E5D59" w:rsidP="000E5D59">
      <w:pPr>
        <w:tabs>
          <w:tab w:val="left" w:pos="284"/>
          <w:tab w:val="left" w:pos="567"/>
        </w:tabs>
        <w:spacing w:before="12" w:after="12"/>
        <w:rPr>
          <w:rFonts w:eastAsia="Times New Roman" w:cs="Times New Roman"/>
          <w:szCs w:val="26"/>
          <w:lang w:eastAsia="vi-VN"/>
        </w:rPr>
      </w:pPr>
      <w:r w:rsidRPr="006E1D59">
        <w:rPr>
          <w:rFonts w:eastAsia="Times New Roman" w:cs="Times New Roman"/>
          <w:szCs w:val="26"/>
          <w:lang w:eastAsia="vi-VN"/>
        </w:rPr>
        <w:tab/>
        <w:t>Tất cả các thành viên trong mạng đều có một bản sao của sổ cái để đảm bảo tính minh bạch hoàn toàn. Một sổ cái công khai sẽ cung cấp đầy đủ thông tin về tất cả các thành viên trong mạng và các giao dịch. Sức mạnh tính toán được phân bổ trên nhiều máy tính giúp đảm bảo kết quả tốt hơn.</w:t>
      </w:r>
    </w:p>
    <w:p w14:paraId="56B067AF" w14:textId="0B66B856" w:rsidR="000E5D59" w:rsidRPr="006E1D59" w:rsidRDefault="000E5D59" w:rsidP="000E5D59">
      <w:pPr>
        <w:tabs>
          <w:tab w:val="left" w:pos="284"/>
          <w:tab w:val="left" w:pos="567"/>
        </w:tabs>
        <w:spacing w:before="12" w:after="12"/>
        <w:rPr>
          <w:rFonts w:eastAsia="Times New Roman" w:cs="Times New Roman"/>
          <w:szCs w:val="26"/>
          <w:lang w:eastAsia="vi-VN"/>
        </w:rPr>
      </w:pPr>
      <w:r w:rsidRPr="006E1D59">
        <w:rPr>
          <w:rFonts w:eastAsia="Times New Roman" w:cs="Times New Roman"/>
          <w:szCs w:val="26"/>
          <w:lang w:eastAsia="vi-VN"/>
        </w:rPr>
        <w:tab/>
      </w:r>
      <w:r w:rsidRPr="007E5D1A">
        <w:rPr>
          <w:rFonts w:eastAsia="Times New Roman" w:cs="Times New Roman"/>
          <w:i/>
          <w:iCs/>
          <w:szCs w:val="26"/>
          <w:lang w:eastAsia="vi-VN"/>
        </w:rPr>
        <w:t>Sổ cái phân tán</w:t>
      </w:r>
      <w:r w:rsidRPr="006E1D59">
        <w:rPr>
          <w:rFonts w:eastAsia="Times New Roman" w:cs="Times New Roman"/>
          <w:szCs w:val="26"/>
          <w:lang w:eastAsia="vi-VN"/>
        </w:rPr>
        <w:t xml:space="preserve"> là một trong những đặc điểm quan trọng của blockchain vì những lý do sau:</w:t>
      </w:r>
    </w:p>
    <w:p w14:paraId="48867C64" w14:textId="4EB167E4" w:rsidR="000E5D59" w:rsidRPr="007E5D1A" w:rsidRDefault="000E5D59" w:rsidP="00FD0FFC">
      <w:pPr>
        <w:pStyle w:val="ListParagraph"/>
        <w:numPr>
          <w:ilvl w:val="0"/>
          <w:numId w:val="23"/>
        </w:numPr>
        <w:tabs>
          <w:tab w:val="left" w:pos="360"/>
        </w:tabs>
        <w:spacing w:before="12" w:after="12"/>
        <w:ind w:left="360"/>
        <w:rPr>
          <w:rFonts w:eastAsia="Times New Roman" w:cs="Times New Roman"/>
          <w:szCs w:val="26"/>
          <w:lang w:eastAsia="vi-VN"/>
        </w:rPr>
      </w:pPr>
      <w:r w:rsidRPr="007E5D1A">
        <w:rPr>
          <w:rFonts w:eastAsia="Times New Roman" w:cs="Times New Roman"/>
          <w:szCs w:val="26"/>
          <w:lang w:eastAsia="vi-VN"/>
        </w:rPr>
        <w:t>Trong sổ cái phân tán, việc theo dõi các thay đổi trở nên dễ dàng vì các thay đổi được lan truyền rất nhanh.</w:t>
      </w:r>
    </w:p>
    <w:p w14:paraId="6A5EDDAB" w14:textId="0E242AEA" w:rsidR="000E5D59" w:rsidRPr="007E5D1A" w:rsidRDefault="000E5D59" w:rsidP="00FD0FFC">
      <w:pPr>
        <w:pStyle w:val="ListParagraph"/>
        <w:numPr>
          <w:ilvl w:val="0"/>
          <w:numId w:val="23"/>
        </w:numPr>
        <w:tabs>
          <w:tab w:val="left" w:pos="360"/>
        </w:tabs>
        <w:spacing w:before="12" w:after="12"/>
        <w:ind w:left="360"/>
        <w:rPr>
          <w:rFonts w:eastAsia="Times New Roman" w:cs="Times New Roman"/>
          <w:szCs w:val="26"/>
          <w:lang w:eastAsia="vi-VN"/>
        </w:rPr>
      </w:pPr>
      <w:r w:rsidRPr="007E5D1A">
        <w:rPr>
          <w:rFonts w:eastAsia="Times New Roman" w:cs="Times New Roman"/>
          <w:szCs w:val="26"/>
          <w:lang w:eastAsia="vi-VN"/>
        </w:rPr>
        <w:t>Mỗi nút (node) trong mạng blockchain đều phải duy trì sổ cái và tham gia vào quá trình xác thực.</w:t>
      </w:r>
    </w:p>
    <w:p w14:paraId="546AE50D" w14:textId="28D47FFB" w:rsidR="000E5D59" w:rsidRPr="007E5D1A" w:rsidRDefault="000E5D59" w:rsidP="00FD0FFC">
      <w:pPr>
        <w:pStyle w:val="ListParagraph"/>
        <w:numPr>
          <w:ilvl w:val="0"/>
          <w:numId w:val="23"/>
        </w:numPr>
        <w:tabs>
          <w:tab w:val="left" w:pos="360"/>
        </w:tabs>
        <w:spacing w:before="12" w:after="12"/>
        <w:ind w:left="360"/>
        <w:rPr>
          <w:rFonts w:eastAsia="Times New Roman" w:cs="Times New Roman"/>
          <w:szCs w:val="26"/>
          <w:lang w:eastAsia="vi-VN"/>
        </w:rPr>
      </w:pPr>
      <w:r w:rsidRPr="007E5D1A">
        <w:rPr>
          <w:rFonts w:eastAsia="Times New Roman" w:cs="Times New Roman"/>
          <w:szCs w:val="26"/>
          <w:lang w:eastAsia="vi-VN"/>
        </w:rPr>
        <w:t>Bất kỳ thay đổi nào trong sổ cái sẽ được cập nhật chỉ trong vài giây hoặc vài phút. Nhờ không có sự tham gia của các trung gian, quá trình xác thực các thay đổi diễn ra nhanh chóng.</w:t>
      </w:r>
    </w:p>
    <w:p w14:paraId="23E20E33" w14:textId="4C5F6AD8" w:rsidR="000E5D59" w:rsidRPr="007E5D1A" w:rsidRDefault="000E5D59" w:rsidP="00FD0FFC">
      <w:pPr>
        <w:pStyle w:val="ListParagraph"/>
        <w:numPr>
          <w:ilvl w:val="0"/>
          <w:numId w:val="23"/>
        </w:numPr>
        <w:tabs>
          <w:tab w:val="left" w:pos="360"/>
        </w:tabs>
        <w:spacing w:before="12" w:after="12"/>
        <w:ind w:left="360"/>
        <w:rPr>
          <w:rFonts w:eastAsia="Times New Roman" w:cs="Times New Roman"/>
          <w:szCs w:val="26"/>
          <w:lang w:eastAsia="vi-VN"/>
        </w:rPr>
      </w:pPr>
      <w:r w:rsidRPr="007E5D1A">
        <w:rPr>
          <w:rFonts w:eastAsia="Times New Roman" w:cs="Times New Roman"/>
          <w:szCs w:val="26"/>
          <w:lang w:eastAsia="vi-VN"/>
        </w:rPr>
        <w:t>Nếu một người dùng muốn thêm một khối mới, các nút tham gia khác phải xác minh giao dịch. Để một khối mới được thêm vào mạng blockchain, nó phải được đa số các nút trong mạng phê duyệt.</w:t>
      </w:r>
    </w:p>
    <w:p w14:paraId="32477246" w14:textId="153DD15A" w:rsidR="000E5D59" w:rsidRPr="007E5D1A" w:rsidRDefault="000E5D59" w:rsidP="00FD0FFC">
      <w:pPr>
        <w:pStyle w:val="ListParagraph"/>
        <w:numPr>
          <w:ilvl w:val="0"/>
          <w:numId w:val="23"/>
        </w:numPr>
        <w:tabs>
          <w:tab w:val="left" w:pos="360"/>
        </w:tabs>
        <w:spacing w:before="12" w:after="12"/>
        <w:ind w:left="360"/>
        <w:rPr>
          <w:rFonts w:eastAsia="Times New Roman" w:cs="Times New Roman"/>
          <w:szCs w:val="26"/>
          <w:lang w:eastAsia="vi-VN"/>
        </w:rPr>
      </w:pPr>
      <w:r w:rsidRPr="007E5D1A">
        <w:rPr>
          <w:rFonts w:eastAsia="Times New Roman" w:cs="Times New Roman"/>
          <w:szCs w:val="26"/>
          <w:lang w:eastAsia="vi-VN"/>
        </w:rPr>
        <w:t>Trong mạng blockchain, không có nút nào nhận được sự ưu tiên hay đối xử đặc biệt. Tất cả đều phải tuân thủ quy trình tiêu chuẩn để thêm khối mới vào mạng.</w:t>
      </w:r>
    </w:p>
    <w:p w14:paraId="79F7C6A9" w14:textId="370F9DDE" w:rsidR="000E5D59" w:rsidRPr="00C45B4C" w:rsidRDefault="000279B5" w:rsidP="000279B5">
      <w:pPr>
        <w:pStyle w:val="Heading3"/>
        <w:numPr>
          <w:ilvl w:val="2"/>
          <w:numId w:val="52"/>
        </w:numPr>
        <w:rPr>
          <w:lang w:val="en-US" w:eastAsia="vi-VN"/>
        </w:rPr>
      </w:pPr>
      <w:bookmarkStart w:id="104" w:name="_Toc182993905"/>
      <w:bookmarkStart w:id="105" w:name="_Toc183024247"/>
      <w:r w:rsidRPr="00C45B4C">
        <w:rPr>
          <w:lang w:val="en-US" w:eastAsia="vi-VN"/>
        </w:rPr>
        <w:lastRenderedPageBreak/>
        <w:t>Tính phi tập trung</w:t>
      </w:r>
      <w:bookmarkEnd w:id="104"/>
      <w:bookmarkEnd w:id="105"/>
    </w:p>
    <w:p w14:paraId="318D3C6E" w14:textId="30982DE3" w:rsidR="000E5D59" w:rsidRPr="006E1D59" w:rsidRDefault="000E5D59" w:rsidP="000E5D59">
      <w:pPr>
        <w:tabs>
          <w:tab w:val="left" w:pos="284"/>
          <w:tab w:val="left" w:pos="567"/>
        </w:tabs>
        <w:spacing w:before="12" w:after="12"/>
        <w:rPr>
          <w:rFonts w:eastAsia="Times New Roman" w:cs="Times New Roman"/>
          <w:szCs w:val="26"/>
          <w:lang w:eastAsia="vi-VN"/>
        </w:rPr>
      </w:pPr>
      <w:r w:rsidRPr="006E1D59">
        <w:rPr>
          <w:rFonts w:eastAsia="Times New Roman" w:cs="Times New Roman"/>
          <w:szCs w:val="26"/>
          <w:lang w:eastAsia="vi-VN"/>
        </w:rPr>
        <w:tab/>
        <w:t xml:space="preserve">Công nghệ </w:t>
      </w:r>
      <w:r w:rsidR="007E5D1A">
        <w:rPr>
          <w:rFonts w:eastAsia="Times New Roman" w:cs="Times New Roman"/>
          <w:szCs w:val="26"/>
          <w:lang w:eastAsia="vi-VN"/>
        </w:rPr>
        <w:t>B</w:t>
      </w:r>
      <w:r w:rsidRPr="006E1D59">
        <w:rPr>
          <w:rFonts w:eastAsia="Times New Roman" w:cs="Times New Roman"/>
          <w:szCs w:val="26"/>
          <w:lang w:eastAsia="vi-VN"/>
        </w:rPr>
        <w:t>lockchain là một hệ thống phi tập trung, nghĩa là không có cơ quan trung ương nào kiểm soát mạng lưới. Thay vào đó, mạng lưới được tạo thành từ một số lượng lớn các nút (nodes) làm việc cùng nhau để xác minh và xác thực các giao dịch. Mỗi nút trong mạng blockchain đều có một bản sao giống hệt của sổ cái.</w:t>
      </w:r>
    </w:p>
    <w:p w14:paraId="12540555" w14:textId="0741D6AE" w:rsidR="000E5D59" w:rsidRPr="006E1D59" w:rsidRDefault="000E5D59" w:rsidP="000E5D59">
      <w:pPr>
        <w:tabs>
          <w:tab w:val="left" w:pos="284"/>
          <w:tab w:val="left" w:pos="567"/>
        </w:tabs>
        <w:spacing w:before="12" w:after="12"/>
        <w:rPr>
          <w:rFonts w:eastAsia="Times New Roman" w:cs="Times New Roman"/>
          <w:szCs w:val="26"/>
          <w:lang w:eastAsia="vi-VN"/>
        </w:rPr>
      </w:pPr>
      <w:r w:rsidRPr="006E1D59">
        <w:rPr>
          <w:rFonts w:eastAsia="Times New Roman" w:cs="Times New Roman"/>
          <w:szCs w:val="26"/>
          <w:lang w:eastAsia="vi-VN"/>
        </w:rPr>
        <w:tab/>
      </w:r>
      <w:r w:rsidRPr="007E5D1A">
        <w:rPr>
          <w:rFonts w:eastAsia="Times New Roman" w:cs="Times New Roman"/>
          <w:i/>
          <w:iCs/>
          <w:szCs w:val="26"/>
          <w:lang w:eastAsia="vi-VN"/>
        </w:rPr>
        <w:t>Tính chất phi tập trung</w:t>
      </w:r>
      <w:r w:rsidRPr="006E1D59">
        <w:rPr>
          <w:rFonts w:eastAsia="Times New Roman" w:cs="Times New Roman"/>
          <w:szCs w:val="26"/>
          <w:lang w:eastAsia="vi-VN"/>
        </w:rPr>
        <w:t xml:space="preserve"> mang lại nhiều lợi ích cho mạng lưới blockchain:</w:t>
      </w:r>
    </w:p>
    <w:p w14:paraId="3C5D384A" w14:textId="7B26537C" w:rsidR="000E5D59" w:rsidRPr="007E5D1A" w:rsidRDefault="000E5D59" w:rsidP="00FD0FFC">
      <w:pPr>
        <w:pStyle w:val="ListParagraph"/>
        <w:numPr>
          <w:ilvl w:val="0"/>
          <w:numId w:val="24"/>
        </w:numPr>
        <w:tabs>
          <w:tab w:val="left" w:pos="360"/>
          <w:tab w:val="left" w:pos="567"/>
        </w:tabs>
        <w:spacing w:before="12" w:after="12"/>
        <w:ind w:left="360"/>
        <w:rPr>
          <w:rFonts w:eastAsia="Times New Roman" w:cs="Times New Roman"/>
          <w:szCs w:val="26"/>
          <w:lang w:eastAsia="vi-VN"/>
        </w:rPr>
      </w:pPr>
      <w:r w:rsidRPr="007E5D1A">
        <w:rPr>
          <w:rFonts w:eastAsia="Times New Roman" w:cs="Times New Roman"/>
          <w:szCs w:val="26"/>
          <w:lang w:eastAsia="vi-VN"/>
        </w:rPr>
        <w:t>Vì mạng blockchain không phụ thuộc vào tính toán của con người, nên hệ thống được tổ chức hoàn chỉnh và có khả năng chịu lỗi cao.</w:t>
      </w:r>
    </w:p>
    <w:p w14:paraId="5F454161" w14:textId="6AA214F8" w:rsidR="000E5D59" w:rsidRPr="007E5D1A" w:rsidRDefault="000E5D59" w:rsidP="00FD0FFC">
      <w:pPr>
        <w:pStyle w:val="ListParagraph"/>
        <w:numPr>
          <w:ilvl w:val="0"/>
          <w:numId w:val="24"/>
        </w:numPr>
        <w:tabs>
          <w:tab w:val="left" w:pos="360"/>
          <w:tab w:val="left" w:pos="567"/>
        </w:tabs>
        <w:spacing w:before="12" w:after="12"/>
        <w:ind w:left="360"/>
        <w:rPr>
          <w:rFonts w:eastAsia="Times New Roman" w:cs="Times New Roman"/>
          <w:szCs w:val="26"/>
          <w:lang w:eastAsia="vi-VN"/>
        </w:rPr>
      </w:pPr>
      <w:r w:rsidRPr="007E5D1A">
        <w:rPr>
          <w:rFonts w:eastAsia="Times New Roman" w:cs="Times New Roman"/>
          <w:szCs w:val="26"/>
          <w:lang w:eastAsia="vi-VN"/>
        </w:rPr>
        <w:t>Nhờ tính phi tập trung, mạng blockchain ít có khả năng gặp sự cố. Việc tấn công hệ thống trở nên tốn kém hơn đối với hacker, do đó nguy cơ thất bại của mạng lưới giảm đáng kể.</w:t>
      </w:r>
    </w:p>
    <w:p w14:paraId="7EE9FF8D" w14:textId="43D1AE36" w:rsidR="000E5D59" w:rsidRPr="007E5D1A" w:rsidRDefault="000E5D59" w:rsidP="00FD0FFC">
      <w:pPr>
        <w:pStyle w:val="ListParagraph"/>
        <w:numPr>
          <w:ilvl w:val="0"/>
          <w:numId w:val="24"/>
        </w:numPr>
        <w:tabs>
          <w:tab w:val="left" w:pos="360"/>
          <w:tab w:val="left" w:pos="567"/>
        </w:tabs>
        <w:spacing w:before="12" w:after="12"/>
        <w:ind w:left="360"/>
        <w:rPr>
          <w:rFonts w:eastAsia="Times New Roman" w:cs="Times New Roman"/>
          <w:szCs w:val="26"/>
          <w:lang w:eastAsia="vi-VN"/>
        </w:rPr>
      </w:pPr>
      <w:r w:rsidRPr="007E5D1A">
        <w:rPr>
          <w:rFonts w:eastAsia="Times New Roman" w:cs="Times New Roman"/>
          <w:szCs w:val="26"/>
          <w:lang w:eastAsia="vi-VN"/>
        </w:rPr>
        <w:t>Không có bên thứ ba tham gia, do đó không có rủi ro phát sinh từ các trung gian trong hệ thống.</w:t>
      </w:r>
    </w:p>
    <w:p w14:paraId="71FDB1D7" w14:textId="68703DEE" w:rsidR="000E5D59" w:rsidRPr="007E5D1A" w:rsidRDefault="000E5D59" w:rsidP="00FD0FFC">
      <w:pPr>
        <w:pStyle w:val="ListParagraph"/>
        <w:numPr>
          <w:ilvl w:val="0"/>
          <w:numId w:val="24"/>
        </w:numPr>
        <w:tabs>
          <w:tab w:val="left" w:pos="360"/>
          <w:tab w:val="left" w:pos="567"/>
        </w:tabs>
        <w:spacing w:before="12" w:after="12"/>
        <w:ind w:left="360"/>
        <w:rPr>
          <w:rFonts w:eastAsia="Times New Roman" w:cs="Times New Roman"/>
          <w:szCs w:val="26"/>
          <w:lang w:eastAsia="vi-VN"/>
        </w:rPr>
      </w:pPr>
      <w:r w:rsidRPr="007E5D1A">
        <w:rPr>
          <w:rFonts w:eastAsia="Times New Roman" w:cs="Times New Roman"/>
          <w:szCs w:val="26"/>
          <w:lang w:eastAsia="vi-VN"/>
        </w:rPr>
        <w:t>Tính phi tập trung của blockchain giúp tạo ra hồ sơ minh bạch cho mọi thành viên trong mạng lưới. Vì vậy, mọi thay đổi đều có thể theo dõi được và có tính cụ thể hơn.</w:t>
      </w:r>
    </w:p>
    <w:p w14:paraId="2C9C7B6B" w14:textId="0C1208C8" w:rsidR="000E5D59" w:rsidRPr="007E5D1A" w:rsidRDefault="000E5D59" w:rsidP="00FD0FFC">
      <w:pPr>
        <w:pStyle w:val="ListParagraph"/>
        <w:numPr>
          <w:ilvl w:val="0"/>
          <w:numId w:val="24"/>
        </w:numPr>
        <w:tabs>
          <w:tab w:val="left" w:pos="360"/>
          <w:tab w:val="left" w:pos="567"/>
        </w:tabs>
        <w:spacing w:before="12" w:after="12"/>
        <w:ind w:left="360"/>
        <w:rPr>
          <w:rFonts w:eastAsia="Times New Roman" w:cs="Times New Roman"/>
          <w:szCs w:val="26"/>
          <w:lang w:eastAsia="vi-VN"/>
        </w:rPr>
      </w:pPr>
      <w:r w:rsidRPr="007E5D1A">
        <w:rPr>
          <w:rFonts w:eastAsia="Times New Roman" w:cs="Times New Roman"/>
          <w:szCs w:val="26"/>
          <w:lang w:eastAsia="vi-VN"/>
        </w:rPr>
        <w:t>Người dùng có quyền kiểm soát tài sản của mình mà không cần dựa vào bên thứ ba để quản lý hoặc duy trì tài sản.</w:t>
      </w:r>
    </w:p>
    <w:p w14:paraId="0A378A85" w14:textId="25F2B86E" w:rsidR="000E5D59" w:rsidRPr="00A03FAF" w:rsidRDefault="00A03FAF" w:rsidP="000279B5">
      <w:pPr>
        <w:pStyle w:val="Heading3"/>
        <w:numPr>
          <w:ilvl w:val="2"/>
          <w:numId w:val="52"/>
        </w:numPr>
      </w:pPr>
      <w:bookmarkStart w:id="106" w:name="_Toc182993906"/>
      <w:bookmarkStart w:id="107" w:name="_Toc183024248"/>
      <w:r w:rsidRPr="00A03FAF">
        <w:t>Bảo mật</w:t>
      </w:r>
      <w:bookmarkEnd w:id="106"/>
      <w:bookmarkEnd w:id="107"/>
    </w:p>
    <w:p w14:paraId="0FC9D135" w14:textId="6B737B10" w:rsidR="000E5D59" w:rsidRPr="006E1D59" w:rsidRDefault="000E5D59" w:rsidP="000E5D59">
      <w:pPr>
        <w:pStyle w:val="NormalWeb"/>
        <w:tabs>
          <w:tab w:val="left" w:pos="284"/>
        </w:tabs>
        <w:spacing w:before="12" w:beforeAutospacing="0" w:after="12" w:line="264" w:lineRule="auto"/>
        <w:jc w:val="both"/>
        <w:rPr>
          <w:szCs w:val="26"/>
        </w:rPr>
      </w:pPr>
      <w:r w:rsidRPr="006E1D59">
        <w:rPr>
          <w:szCs w:val="26"/>
        </w:rPr>
        <w:tab/>
        <w:t>Tất cả các bản ghi trên blockchain đều được mã hóa riêng lẻ. Việc sử dụng mã hóa tạo thêm một lớp bảo mật cho toàn bộ quy trình trên mạng blockchain. Mặc dù không có cơ quan trung ương, điều đó không có nghĩa là bất kỳ ai cũng có thể tùy ý thêm, cập nhật hoặc xóa dữ liệu trên mạng.</w:t>
      </w:r>
    </w:p>
    <w:p w14:paraId="4C6B9D45" w14:textId="4845147D" w:rsidR="000E5D59" w:rsidRPr="006E1D59" w:rsidRDefault="000E5D59" w:rsidP="000E5D59">
      <w:pPr>
        <w:pStyle w:val="NormalWeb"/>
        <w:tabs>
          <w:tab w:val="left" w:pos="284"/>
        </w:tabs>
        <w:spacing w:before="12" w:beforeAutospacing="0" w:after="12" w:line="264" w:lineRule="auto"/>
        <w:jc w:val="both"/>
        <w:rPr>
          <w:szCs w:val="26"/>
        </w:rPr>
      </w:pPr>
      <w:r w:rsidRPr="006E1D59">
        <w:rPr>
          <w:szCs w:val="26"/>
        </w:rPr>
        <w:tab/>
        <w:t>Mọi thông tin trên blockchain đều được băm (hashed) bằng các thuật toán mã hóa, nghĩa là mỗi dữ liệu đều có một danh tính duy nhất trên mạng. Mỗi khối (block) đều chứa một mã băm (hash) riêng biệt và mã băm của khối liền trước nó. Nhờ tính chất này, các khối được liên kết mật mã với nhau.</w:t>
      </w:r>
    </w:p>
    <w:p w14:paraId="577D30B0" w14:textId="1D2FED08" w:rsidR="000E5D59" w:rsidRPr="006E1D59" w:rsidRDefault="000E5D59" w:rsidP="000E5D59">
      <w:pPr>
        <w:pStyle w:val="NormalWeb"/>
        <w:tabs>
          <w:tab w:val="left" w:pos="284"/>
        </w:tabs>
        <w:spacing w:before="12" w:beforeAutospacing="0" w:after="12" w:line="264" w:lineRule="auto"/>
        <w:jc w:val="both"/>
        <w:rPr>
          <w:szCs w:val="26"/>
        </w:rPr>
      </w:pPr>
      <w:r w:rsidRPr="006E1D59">
        <w:rPr>
          <w:szCs w:val="26"/>
        </w:rPr>
        <w:tab/>
        <w:t>Bất kỳ nỗ lực nào để chỉnh sửa dữ liệu sẽ yêu cầu thay đổi tất cả các mã băm, điều này gần như không thể thực hiện được.</w:t>
      </w:r>
    </w:p>
    <w:p w14:paraId="78C1BADB" w14:textId="7AC812B5" w:rsidR="000E5D59" w:rsidRPr="00A03FAF" w:rsidRDefault="000E5D59" w:rsidP="000279B5">
      <w:pPr>
        <w:pStyle w:val="Heading3"/>
        <w:numPr>
          <w:ilvl w:val="2"/>
          <w:numId w:val="52"/>
        </w:numPr>
      </w:pPr>
      <w:bookmarkStart w:id="108" w:name="_Toc182993907"/>
      <w:bookmarkStart w:id="109" w:name="_Toc183024249"/>
      <w:r w:rsidRPr="00A03FAF">
        <w:t>Thanh toán nhanh chóng</w:t>
      </w:r>
      <w:bookmarkEnd w:id="108"/>
      <w:bookmarkEnd w:id="109"/>
    </w:p>
    <w:p w14:paraId="41AF5F6E" w14:textId="18575467" w:rsidR="000E5D59" w:rsidRPr="00810C3A" w:rsidRDefault="000E5D59" w:rsidP="00C37986">
      <w:pPr>
        <w:pStyle w:val="NormalWeb"/>
        <w:spacing w:before="12" w:beforeAutospacing="0" w:after="12" w:line="264" w:lineRule="auto"/>
        <w:ind w:firstLine="360"/>
        <w:jc w:val="both"/>
        <w:rPr>
          <w:szCs w:val="26"/>
        </w:rPr>
      </w:pPr>
      <w:r w:rsidRPr="006E1D59">
        <w:rPr>
          <w:szCs w:val="26"/>
        </w:rPr>
        <w:t>Hệ thống ngân hàng truyền thống thường gặp nhiều vấn đề, chẳng hạn như mất nhiều ngày để xử lý một giao dịch sau khi hoàn tất các thủ tục thanh toán, và dễ bị tổn thương bởi các yếu tố tham nhũng. Ngược lại, blockchain cung cấp khả năng thanh toán nhanh hơn so với hệ thống ngân hàng truyền thống. Tính năng này giúp cuộc sống trở nên thuận tiện hơn.</w:t>
      </w:r>
      <w:r w:rsidR="00810C3A">
        <w:rPr>
          <w:szCs w:val="26"/>
        </w:rPr>
        <w:br w:type="page"/>
      </w:r>
    </w:p>
    <w:p w14:paraId="6528E449" w14:textId="15CFBE8B" w:rsidR="00AF60EA" w:rsidRPr="00A03FAF" w:rsidRDefault="00810C3A" w:rsidP="00A03FAF">
      <w:pPr>
        <w:pStyle w:val="Heading1"/>
      </w:pPr>
      <w:bookmarkStart w:id="110" w:name="_Toc182993908"/>
      <w:bookmarkStart w:id="111" w:name="_Toc183024250"/>
      <w:r w:rsidRPr="00A03FAF">
        <w:lastRenderedPageBreak/>
        <w:t>CHƯƠNG</w:t>
      </w:r>
      <w:r w:rsidR="000E4308" w:rsidRPr="00A03FAF">
        <w:t xml:space="preserve"> </w:t>
      </w:r>
      <w:r w:rsidR="00D43F6C" w:rsidRPr="00A03FAF">
        <w:t>2</w:t>
      </w:r>
      <w:r w:rsidR="00AF60EA" w:rsidRPr="00A03FAF">
        <w:t>. ỨNG DỤNG</w:t>
      </w:r>
      <w:r w:rsidR="000E4308" w:rsidRPr="00A03FAF">
        <w:t xml:space="preserve"> CỦA BLOCKCHAIN</w:t>
      </w:r>
      <w:bookmarkEnd w:id="110"/>
      <w:bookmarkEnd w:id="111"/>
    </w:p>
    <w:p w14:paraId="60788B32" w14:textId="563CC78A" w:rsidR="00A03FAF" w:rsidRPr="00A03FAF" w:rsidRDefault="00A03FAF" w:rsidP="00FD0FFC">
      <w:pPr>
        <w:pStyle w:val="Heading2"/>
        <w:numPr>
          <w:ilvl w:val="1"/>
          <w:numId w:val="51"/>
        </w:numPr>
      </w:pPr>
      <w:bookmarkStart w:id="112" w:name="_Toc183024251"/>
      <w:r w:rsidRPr="00A03FAF">
        <w:t>BITCOIN – Ứng dụng đầu tiên của Blockchain</w:t>
      </w:r>
      <w:bookmarkEnd w:id="112"/>
    </w:p>
    <w:p w14:paraId="0B80F1FB" w14:textId="494EA016" w:rsidR="00A03FAF" w:rsidRPr="00E87814" w:rsidRDefault="00A03FAF" w:rsidP="00FD0FFC">
      <w:pPr>
        <w:pStyle w:val="Heading3"/>
        <w:numPr>
          <w:ilvl w:val="2"/>
          <w:numId w:val="51"/>
        </w:numPr>
      </w:pPr>
      <w:bookmarkStart w:id="113" w:name="_Toc182993917"/>
      <w:bookmarkStart w:id="114" w:name="_Toc183024252"/>
      <w:r w:rsidRPr="00E87814">
        <w:t>Khái niệm</w:t>
      </w:r>
      <w:bookmarkEnd w:id="113"/>
      <w:r w:rsidR="000800D7">
        <w:rPr>
          <w:lang w:val="vi-VN"/>
        </w:rPr>
        <w:t xml:space="preserve"> Bitcoin</w:t>
      </w:r>
      <w:bookmarkEnd w:id="114"/>
    </w:p>
    <w:p w14:paraId="6CCFE47A" w14:textId="77777777" w:rsidR="00A03FAF" w:rsidRPr="00542D10" w:rsidRDefault="00A03FAF" w:rsidP="00A03FAF">
      <w:pPr>
        <w:ind w:firstLine="360"/>
      </w:pPr>
      <w:r w:rsidRPr="00542D10">
        <w:t>Bitcoin là một loại tiền mã hóa, được phát minh bởi một cá nhân hoặc một tổ chứ</w:t>
      </w:r>
      <w:r>
        <w:t>c vô danh</w:t>
      </w:r>
      <w:r>
        <w:rPr>
          <w:lang w:val="vi-VN"/>
        </w:rPr>
        <w:t xml:space="preserve"> </w:t>
      </w:r>
      <w:r w:rsidRPr="00542D10">
        <w:t xml:space="preserve"> tên Satoshi Nakamoto dưới dạng phần mềm mã nguồn mở từ năm 2009. Bitcoin có thể được trao đổi trực tiếp bằng thiết bị kết nối Internet mà không cần thông qua một tổ chức tài chính trung gian nào.</w:t>
      </w:r>
    </w:p>
    <w:p w14:paraId="7E7D024B" w14:textId="77777777" w:rsidR="00A03FAF" w:rsidRDefault="00A03FAF" w:rsidP="00A03FAF">
      <w:pPr>
        <w:ind w:firstLine="360"/>
      </w:pPr>
      <w:r w:rsidRPr="00542D10">
        <w:t>Bitcoin không chỉ là một phương tiện thanh toán mà còn được xem như một tài sản đầu tư. Nó có tính chất phi tập trung, nghĩa là không có một tổ chức nào kiểm soát nó.</w:t>
      </w:r>
    </w:p>
    <w:p w14:paraId="1CCDFFB1" w14:textId="77777777" w:rsidR="00A03FAF" w:rsidRPr="00542D10" w:rsidRDefault="00A03FAF" w:rsidP="00A03FAF">
      <w:pPr>
        <w:ind w:firstLine="360"/>
      </w:pPr>
    </w:p>
    <w:p w14:paraId="25D6FA4D" w14:textId="77777777" w:rsidR="00A03FAF" w:rsidRDefault="00A03FAF" w:rsidP="00A03FAF">
      <w:pPr>
        <w:jc w:val="center"/>
      </w:pPr>
      <w:r w:rsidRPr="00542D10">
        <w:rPr>
          <w:noProof/>
          <w:lang w:val="en-US" w:eastAsia="ja-JP"/>
        </w:rPr>
        <w:drawing>
          <wp:inline distT="0" distB="0" distL="0" distR="0" wp14:anchorId="6AF90A0E" wp14:editId="6F03A93A">
            <wp:extent cx="970976" cy="927100"/>
            <wp:effectExtent l="0" t="0" r="635" b="6350"/>
            <wp:docPr id="649406483" name="Picture 5" descr="A white b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06483" name="Picture 5" descr="A white b in a circ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04687" cy="959288"/>
                    </a:xfrm>
                    <a:prstGeom prst="rect">
                      <a:avLst/>
                    </a:prstGeom>
                    <a:noFill/>
                    <a:ln>
                      <a:noFill/>
                    </a:ln>
                  </pic:spPr>
                </pic:pic>
              </a:graphicData>
            </a:graphic>
          </wp:inline>
        </w:drawing>
      </w:r>
    </w:p>
    <w:p w14:paraId="434D1D03" w14:textId="75243CFC" w:rsidR="00A03FAF" w:rsidRPr="00542D10" w:rsidRDefault="00A03FAF" w:rsidP="00D719D6">
      <w:pPr>
        <w:pStyle w:val="habc"/>
      </w:pPr>
      <w:bookmarkStart w:id="115" w:name="_Toc183027735"/>
      <w:r w:rsidRPr="00542D10">
        <w:t xml:space="preserve">Hình </w:t>
      </w:r>
      <w:r>
        <w:t>2.</w:t>
      </w:r>
      <w:r w:rsidR="000065F0">
        <w:t>1</w:t>
      </w:r>
      <w:r>
        <w:t>.</w:t>
      </w:r>
      <w:r w:rsidRPr="00542D10">
        <w:t xml:space="preserve"> Logo Bitcoin</w:t>
      </w:r>
      <w:bookmarkEnd w:id="115"/>
    </w:p>
    <w:p w14:paraId="005EC90C" w14:textId="0F6897DD" w:rsidR="00A03FAF" w:rsidRPr="00A03FAF" w:rsidRDefault="00787211" w:rsidP="00FD0FFC">
      <w:pPr>
        <w:pStyle w:val="Heading3"/>
        <w:numPr>
          <w:ilvl w:val="2"/>
          <w:numId w:val="51"/>
        </w:numPr>
        <w:rPr>
          <w:lang w:val="vi-VN"/>
        </w:rPr>
      </w:pPr>
      <w:bookmarkStart w:id="116" w:name="_Toc182993918"/>
      <w:bookmarkStart w:id="117" w:name="_Toc183024253"/>
      <w:r w:rsidRPr="00A03FAF">
        <w:rPr>
          <w:lang w:val="vi-VN"/>
        </w:rPr>
        <w:t>Mối liên hệ giữa</w:t>
      </w:r>
      <w:r w:rsidRPr="00A03FAF">
        <w:t xml:space="preserve"> Blockchain</w:t>
      </w:r>
      <w:r w:rsidRPr="00A03FAF">
        <w:rPr>
          <w:lang w:val="vi-VN"/>
        </w:rPr>
        <w:t xml:space="preserve"> và Bitcoin</w:t>
      </w:r>
      <w:bookmarkEnd w:id="116"/>
      <w:bookmarkEnd w:id="117"/>
    </w:p>
    <w:p w14:paraId="4F537360" w14:textId="77777777" w:rsidR="00A03FAF" w:rsidRPr="00BC510A" w:rsidRDefault="00A03FAF" w:rsidP="00A03FAF">
      <w:pPr>
        <w:ind w:firstLine="360"/>
        <w:rPr>
          <w:lang w:val="vi-VN"/>
        </w:rPr>
      </w:pPr>
      <w:r w:rsidRPr="00BC510A">
        <w:rPr>
          <w:lang w:val="vi-VN"/>
        </w:rPr>
        <w:t>Blockchain là một cuốn sổ cái ghi lại tất cả các giao dịch. Dữ liệu trong cuốn sổ cái liên tục được mạng lưới máy tính ngang hàng trên thế giới cập nhật và bảo trì. Giao dịch khi A gửi X bitcoin cho B được ghi lại trên toàn hệ thống, tất cả các máy tính trong mạng này sẽ xác minh và ghi lại giao dịch đó vào cuốn sổ cái rồi cấp phát dữ liệu này tới các máy tính khác. Blockchain là một cơ sở dữ liệu phân tán vô chủ; các máy tính liên tục thực hiện việc kiểm toán độc lập bằng cách xác minh dữ liệu nhận tới và so sánh với chữ ký của giao dịch đó.</w:t>
      </w:r>
    </w:p>
    <w:p w14:paraId="4F7E158C" w14:textId="77777777" w:rsidR="00A03FAF" w:rsidRPr="00BC510A" w:rsidRDefault="00A03FAF" w:rsidP="00A03FAF">
      <w:pPr>
        <w:ind w:firstLine="360"/>
        <w:rPr>
          <w:b/>
          <w:bCs/>
          <w:lang w:val="vi-VN"/>
        </w:rPr>
      </w:pPr>
    </w:p>
    <w:p w14:paraId="330D84C3" w14:textId="77777777" w:rsidR="00A03FAF" w:rsidRPr="00542D10" w:rsidRDefault="00A03FAF" w:rsidP="00A03FAF">
      <w:pPr>
        <w:jc w:val="center"/>
      </w:pPr>
      <w:r w:rsidRPr="00542D10">
        <w:rPr>
          <w:noProof/>
          <w:lang w:val="en-US" w:eastAsia="ja-JP"/>
        </w:rPr>
        <w:drawing>
          <wp:inline distT="0" distB="0" distL="0" distR="0" wp14:anchorId="7A8016DE" wp14:editId="1EFA4C25">
            <wp:extent cx="4915746" cy="1907478"/>
            <wp:effectExtent l="0" t="0" r="0" b="0"/>
            <wp:docPr id="11454333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4837" cy="1918766"/>
                    </a:xfrm>
                    <a:prstGeom prst="rect">
                      <a:avLst/>
                    </a:prstGeom>
                    <a:noFill/>
                    <a:ln>
                      <a:noFill/>
                    </a:ln>
                  </pic:spPr>
                </pic:pic>
              </a:graphicData>
            </a:graphic>
          </wp:inline>
        </w:drawing>
      </w:r>
    </w:p>
    <w:p w14:paraId="40214171" w14:textId="39891FF8" w:rsidR="00A03FAF" w:rsidRPr="00542D10" w:rsidRDefault="00A03FAF" w:rsidP="00D719D6">
      <w:pPr>
        <w:pStyle w:val="habc"/>
      </w:pPr>
      <w:bookmarkStart w:id="118" w:name="_Toc183027736"/>
      <w:r w:rsidRPr="00542D10">
        <w:t>Hình 2.</w:t>
      </w:r>
      <w:r w:rsidR="000065F0">
        <w:t>2</w:t>
      </w:r>
      <w:r>
        <w:t>.</w:t>
      </w:r>
      <w:r w:rsidRPr="00542D10">
        <w:t xml:space="preserve"> Dữ liệu trong khối Bitcoin</w:t>
      </w:r>
      <w:bookmarkEnd w:id="118"/>
    </w:p>
    <w:p w14:paraId="56D858DA" w14:textId="739FF8D5" w:rsidR="00A03FAF" w:rsidRPr="00E87814" w:rsidRDefault="00787211" w:rsidP="00FD0FFC">
      <w:pPr>
        <w:pStyle w:val="Heading3"/>
        <w:numPr>
          <w:ilvl w:val="2"/>
          <w:numId w:val="51"/>
        </w:numPr>
      </w:pPr>
      <w:bookmarkStart w:id="119" w:name="_Toc182993919"/>
      <w:bookmarkStart w:id="120" w:name="_Toc183024254"/>
      <w:r w:rsidRPr="00E87814">
        <w:t>Tài khoản và Ví Bitcoin</w:t>
      </w:r>
      <w:bookmarkEnd w:id="119"/>
      <w:bookmarkEnd w:id="120"/>
    </w:p>
    <w:p w14:paraId="44D58401" w14:textId="77777777" w:rsidR="00A03FAF" w:rsidRPr="00542D10" w:rsidRDefault="00A03FAF" w:rsidP="00A03FAF">
      <w:pPr>
        <w:ind w:firstLine="360"/>
      </w:pPr>
      <w:r w:rsidRPr="00542D10">
        <w:t>Cấu trúc ví Bitcoin : Ví Bitcoin bao gồm địa chỉ công khai (để nhận bitcoin) và khóa riêng tư (để gửi bitcoin). Địa chỉ công khai được tạo ra từ khóa công khai, trong khi khóa riêng tư phải được bảo mật.</w:t>
      </w:r>
    </w:p>
    <w:p w14:paraId="4E35E7EA" w14:textId="77777777" w:rsidR="00A03FAF" w:rsidRPr="00542D10" w:rsidRDefault="00A03FAF" w:rsidP="00A03FAF">
      <w:pPr>
        <w:ind w:firstLine="360"/>
      </w:pPr>
      <w:r w:rsidRPr="00542D10">
        <w:lastRenderedPageBreak/>
        <w:t>Sự quan trọng của khóa riêng tư : Khóa riêng tư là yếu tố quyết định quyền sở hữu bitcoin. Nếu người dùng mất khóa riêng tư, họ sẽ không thể truy cập vào số bitcoin đó, dẫn đến việc mất mát vĩnh viễn.</w:t>
      </w:r>
    </w:p>
    <w:p w14:paraId="050ED5C7" w14:textId="788807C7" w:rsidR="00A03FAF" w:rsidRPr="00A03FAF" w:rsidRDefault="00A03FAF" w:rsidP="00FD0FFC">
      <w:pPr>
        <w:pStyle w:val="Heading3"/>
        <w:numPr>
          <w:ilvl w:val="2"/>
          <w:numId w:val="51"/>
        </w:numPr>
        <w:rPr>
          <w:rFonts w:cs="Times New Roman"/>
        </w:rPr>
      </w:pPr>
      <w:bookmarkStart w:id="121" w:name="_Toc182993920"/>
      <w:bookmarkStart w:id="122" w:name="_Toc183024255"/>
      <w:r w:rsidRPr="00A03FAF">
        <w:rPr>
          <w:rFonts w:cs="Times New Roman"/>
        </w:rPr>
        <w:t>Tính bảo mật</w:t>
      </w:r>
      <w:bookmarkEnd w:id="121"/>
      <w:bookmarkEnd w:id="122"/>
    </w:p>
    <w:p w14:paraId="252BD7A3" w14:textId="77777777" w:rsidR="00A03FAF" w:rsidRPr="00542D10" w:rsidRDefault="00A03FAF" w:rsidP="00A03FAF">
      <w:pPr>
        <w:ind w:firstLine="360"/>
      </w:pPr>
      <w:r w:rsidRPr="00542D10">
        <w:t>Cũng giống như các chính phủ phụ thuộc vào quyền lực của quân đội và cơ quan hành pháp để đảm bảo an ninh tiền tệ, qua đó mang lại lòng tin và giá trị cho </w:t>
      </w:r>
      <w:r w:rsidRPr="00B16155">
        <w:t>tiền pháp định</w:t>
      </w:r>
      <w:r w:rsidRPr="00542D10">
        <w:t>, thì độ an toàn của hệ thống Bitcoin phụ thuộc vào khả năng xử lý (hashing power) của toàn bộ mạng lưới blockchain để chống lại các nguy cơ phá hoại đồng thời mang lại giá trị, niềm tin cho Bitcoin. Đã có nhiều vụ trộm Bitcoin thành công xảy ra nhưng tất cả đều có một đặc điểm chung là do nạn nhân để lộ khóa riêng tư cho kẻ tấn công. Cho tới nay, giao thức Bitcoin vẫn chưa hề có lỗ hổng bảo mật nào để làm mất Bitcoin của người dùng mà không dùng đến khóa riêng tư.</w:t>
      </w:r>
    </w:p>
    <w:p w14:paraId="1DFC3F5D" w14:textId="49243A68" w:rsidR="00A03FAF" w:rsidRPr="00A03FAF" w:rsidRDefault="00787211" w:rsidP="00FD0FFC">
      <w:pPr>
        <w:pStyle w:val="Heading3"/>
        <w:numPr>
          <w:ilvl w:val="2"/>
          <w:numId w:val="51"/>
        </w:numPr>
      </w:pPr>
      <w:bookmarkStart w:id="123" w:name="_Toc182993921"/>
      <w:bookmarkStart w:id="124" w:name="_Toc183024256"/>
      <w:r w:rsidRPr="00A03FAF">
        <w:t>Tính riêng tư</w:t>
      </w:r>
      <w:bookmarkEnd w:id="123"/>
      <w:bookmarkEnd w:id="124"/>
    </w:p>
    <w:p w14:paraId="7117A0A2" w14:textId="77777777" w:rsidR="00A03FAF" w:rsidRPr="00542D10" w:rsidRDefault="00A03FAF" w:rsidP="00A03FAF">
      <w:pPr>
        <w:ind w:firstLine="360"/>
      </w:pPr>
      <w:r w:rsidRPr="00542D10">
        <w:t>Bitcoin là loại tiền tệ bán ẩn danh, tức là số tiền không gắn với thực thể trong thế giới thật, mà gắn với địa chỉ Bitcoin. Tuy chủ sở hữu địa chỉ Bitcoin không được xác định rõ ràng, nhưng bù lại các giao dịch lại được công khai. Ngoài ra, các giao dịch có thể được liên kết với cá nhân hoặc công ty thông qua việc phân tích dòng giao dịch (ví dụ: nếu các giao dịch chi tiêu từ nhiều nguồn đầu vào thì có thể các nguồn đó đều chung chủ) và kết hợp dữ liệu đến từ các nguồn đã được định danh (các sàn giao dịch Bitcoin có thể được yêu cầu lưu trữ thông tin cá nhân người sử dụng). Mặc dù vậy, cũng như tiền mặt, việc xác định địa chỉ Bitcoin nào gắn với người nào là tương đối khó. Để tăng tính riêng tư, mỗi giao dịch cần sử dụng một địa chỉ Bitcoin mới.</w:t>
      </w:r>
    </w:p>
    <w:p w14:paraId="327A5C7D" w14:textId="39368CCA" w:rsidR="00A03FAF" w:rsidRPr="00A03FAF" w:rsidRDefault="000800D7" w:rsidP="00FD0FFC">
      <w:pPr>
        <w:pStyle w:val="Heading3"/>
        <w:numPr>
          <w:ilvl w:val="2"/>
          <w:numId w:val="51"/>
        </w:numPr>
        <w:rPr>
          <w:rFonts w:cs="Times New Roman"/>
          <w:bCs/>
        </w:rPr>
      </w:pPr>
      <w:bookmarkStart w:id="125" w:name="_Toc182993922"/>
      <w:bookmarkStart w:id="126" w:name="_Toc183024257"/>
      <w:r>
        <w:rPr>
          <w:rFonts w:cs="Times New Roman"/>
          <w:bCs/>
          <w:lang w:val="vi-VN"/>
        </w:rPr>
        <w:t>Tìm hiểu về đ</w:t>
      </w:r>
      <w:r w:rsidR="00A03FAF" w:rsidRPr="00A03FAF">
        <w:rPr>
          <w:rFonts w:cs="Times New Roman"/>
          <w:bCs/>
        </w:rPr>
        <w:t>ào Bitcoin</w:t>
      </w:r>
      <w:bookmarkEnd w:id="125"/>
      <w:bookmarkEnd w:id="126"/>
    </w:p>
    <w:p w14:paraId="1B3B0825" w14:textId="77777777" w:rsidR="00A03FAF" w:rsidRPr="00542D10" w:rsidRDefault="00A03FAF" w:rsidP="00A03FAF">
      <w:pPr>
        <w:ind w:firstLine="360"/>
        <w:rPr>
          <w:b/>
          <w:bCs/>
        </w:rPr>
      </w:pPr>
      <w:r>
        <w:rPr>
          <w:b/>
          <w:bCs/>
          <w:lang w:val="vi-VN"/>
        </w:rPr>
        <w:t>a.</w:t>
      </w:r>
      <w:r>
        <w:rPr>
          <w:b/>
          <w:bCs/>
          <w:lang w:val="vi-VN"/>
        </w:rPr>
        <w:tab/>
      </w:r>
      <w:r w:rsidRPr="00542D10">
        <w:rPr>
          <w:b/>
          <w:bCs/>
        </w:rPr>
        <w:t xml:space="preserve">Khái niệm đào Bitcoin </w:t>
      </w:r>
    </w:p>
    <w:p w14:paraId="42B43A06" w14:textId="77777777" w:rsidR="00A03FAF" w:rsidRPr="00542D10" w:rsidRDefault="00A03FAF" w:rsidP="00A03FAF">
      <w:pPr>
        <w:ind w:firstLine="360"/>
      </w:pPr>
      <w:r w:rsidRPr="00542D10">
        <w:rPr>
          <w:i/>
          <w:iCs/>
        </w:rPr>
        <w:t>Đào Bitcoin (Bitcoin mining)</w:t>
      </w:r>
      <w:r w:rsidRPr="00542D10">
        <w:t xml:space="preserve"> là quá trình xác minh và ghi lại các giao dịch Bitcoin vào blockchain, đồng thời tạo ra các khối mới. Để khối mới được chấp nhận bởi mạng lưới, nó cần phải chứa bằng chứng công việc (</w:t>
      </w:r>
      <w:r>
        <w:rPr>
          <w:lang w:val="vi-VN"/>
        </w:rPr>
        <w:t>Proof of Work</w:t>
      </w:r>
      <w:r w:rsidRPr="00542D10">
        <w:t xml:space="preserve">). </w:t>
      </w:r>
      <w:r>
        <w:rPr>
          <w:lang w:val="vi-VN"/>
        </w:rPr>
        <w:t xml:space="preserve">Proof of Work </w:t>
      </w:r>
      <w:r w:rsidRPr="00542D10">
        <w:t>yêu cầu thợ đào tìm kiếm một số nonce (số ngẫu nhiên), mà khi kết hợp với nội dung của khối và được xử lý qua hàm băm (hash function), sẽ tạo ra một giá trị nhỏ hơn số target của mạng lưới. Điều này có nghĩa là việc xác nhận khối mới rất dễ dàng cho các máy tính, nhưng lại đòi hỏi thời gian và tài nguyên lớn để thực hiện.</w:t>
      </w:r>
    </w:p>
    <w:p w14:paraId="1722D611" w14:textId="77777777" w:rsidR="00A03FAF" w:rsidRPr="00542D10" w:rsidRDefault="00A03FAF" w:rsidP="00A03FAF">
      <w:pPr>
        <w:ind w:firstLine="360"/>
        <w:rPr>
          <w:b/>
          <w:bCs/>
        </w:rPr>
      </w:pPr>
      <w:r>
        <w:rPr>
          <w:b/>
          <w:bCs/>
          <w:lang w:val="vi-VN"/>
        </w:rPr>
        <w:t>b.</w:t>
      </w:r>
      <w:r>
        <w:rPr>
          <w:b/>
          <w:bCs/>
          <w:lang w:val="vi-VN"/>
        </w:rPr>
        <w:tab/>
      </w:r>
      <w:r w:rsidRPr="00542D10">
        <w:rPr>
          <w:b/>
          <w:bCs/>
        </w:rPr>
        <w:t>Quy trình đào Bitcoin</w:t>
      </w:r>
    </w:p>
    <w:p w14:paraId="2E7B1482" w14:textId="77777777" w:rsidR="00A03FAF" w:rsidRPr="00542D10" w:rsidRDefault="00A03FAF" w:rsidP="00A03FAF">
      <w:pPr>
        <w:ind w:firstLine="360"/>
      </w:pPr>
      <w:r w:rsidRPr="00542D10">
        <w:t>Quá trình khai thác Bitcoin có thể được hiểu rõ hơn qua hai yếu tố chính: nonce và target. Thợ đào phải thử nghiệm với nhiều giá trị nonce khác nhau cho đến khi tìm ra giá trị tạo ra một mã băm thỏa mãn điều kiện nhỏ hơn số target. Điều này làm cho quá trình đào trở nên cạnh tranh và tốn thời gian, vì thợ đào phải thử hàng triệu giá trị nonce để đạt được kết quả mong muốn.</w:t>
      </w:r>
    </w:p>
    <w:p w14:paraId="42CE79E5" w14:textId="77777777" w:rsidR="00A03FAF" w:rsidRPr="00542D10" w:rsidRDefault="00A03FAF" w:rsidP="00A03FAF">
      <w:pPr>
        <w:ind w:firstLine="360"/>
        <w:rPr>
          <w:b/>
          <w:bCs/>
        </w:rPr>
      </w:pPr>
      <w:r>
        <w:rPr>
          <w:b/>
          <w:bCs/>
          <w:lang w:val="vi-VN"/>
        </w:rPr>
        <w:t>c.</w:t>
      </w:r>
      <w:r>
        <w:rPr>
          <w:b/>
          <w:bCs/>
          <w:lang w:val="vi-VN"/>
        </w:rPr>
        <w:tab/>
        <w:t>Độ</w:t>
      </w:r>
      <w:r w:rsidRPr="00542D10">
        <w:rPr>
          <w:b/>
          <w:bCs/>
        </w:rPr>
        <w:t xml:space="preserve"> khó của việc đào Bitcoin</w:t>
      </w:r>
    </w:p>
    <w:p w14:paraId="062728A7" w14:textId="77777777" w:rsidR="00A03FAF" w:rsidRDefault="00A03FAF" w:rsidP="00A03FAF">
      <w:pPr>
        <w:ind w:firstLine="360"/>
      </w:pPr>
      <w:r w:rsidRPr="00542D10">
        <w:t>Mỗi 2016 khối được tạo ra (tương đương khoảng 14 ngày), độ khó đào Bitcoin sẽ được tự động điều chỉnh dựa trên khả năng xử lý của toàn bộ mạng lưới. Mục tiêu của việc điều chỉnh này là giữ cho thời gian trung bình giữa các khối mới được tạo ra là khoảng 10 phút. Nhà phát minh của Bitcoin là </w:t>
      </w:r>
      <w:r w:rsidRPr="00B16155">
        <w:t>Satoshi Nakamoto </w:t>
      </w:r>
      <w:r w:rsidRPr="00542D10">
        <w:t xml:space="preserve">đã xây dựng các quy tắc khai thác theo cách mà mạng </w:t>
      </w:r>
      <w:r w:rsidRPr="00542D10">
        <w:lastRenderedPageBreak/>
        <w:t>lưới khai thác càng nhiều thì lúc đó độ khó càng tăng cao. Việc đoán câu trả lời cho vấn đề toán học khai thác càng phức tạp. Từ tháng 3 năm 2014 đến tháng 3 năm 2015, số lượng nonce trung bình mà thợ đào phải thử nghiệm để tạo ra một khối mới đã tăng từ 16,4 tỷ tỷ lên 200,5 tỷ tỷ, cho thấy sự gia tăng độ khó trong việc đào Bitcoin.</w:t>
      </w:r>
    </w:p>
    <w:p w14:paraId="274F35B5" w14:textId="77777777" w:rsidR="00A03FAF" w:rsidRPr="00542D10" w:rsidRDefault="00A03FAF" w:rsidP="00A03FAF">
      <w:pPr>
        <w:ind w:firstLine="360"/>
      </w:pPr>
    </w:p>
    <w:p w14:paraId="24CC2C95" w14:textId="77777777" w:rsidR="00A03FAF" w:rsidRPr="00542D10" w:rsidRDefault="00A03FAF" w:rsidP="00A03FAF">
      <w:pPr>
        <w:jc w:val="center"/>
      </w:pPr>
      <w:r w:rsidRPr="00542D10">
        <w:rPr>
          <w:noProof/>
          <w:lang w:val="en-US" w:eastAsia="ja-JP"/>
        </w:rPr>
        <w:drawing>
          <wp:inline distT="0" distB="0" distL="0" distR="0" wp14:anchorId="0347E6E9" wp14:editId="78722659">
            <wp:extent cx="3418115" cy="1922689"/>
            <wp:effectExtent l="0" t="0" r="0" b="1905"/>
            <wp:docPr id="1087360523"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5677" cy="1932568"/>
                    </a:xfrm>
                    <a:prstGeom prst="rect">
                      <a:avLst/>
                    </a:prstGeom>
                    <a:noFill/>
                    <a:ln>
                      <a:noFill/>
                    </a:ln>
                  </pic:spPr>
                </pic:pic>
              </a:graphicData>
            </a:graphic>
          </wp:inline>
        </w:drawing>
      </w:r>
    </w:p>
    <w:p w14:paraId="23696CAA" w14:textId="17659A54" w:rsidR="00A03FAF" w:rsidRPr="00542D10" w:rsidRDefault="00A03FAF" w:rsidP="00D719D6">
      <w:pPr>
        <w:pStyle w:val="habc"/>
      </w:pPr>
      <w:bookmarkStart w:id="127" w:name="_Toc183027737"/>
      <w:r w:rsidRPr="00542D10">
        <w:t xml:space="preserve">Hình </w:t>
      </w:r>
      <w:r>
        <w:t>2.</w:t>
      </w:r>
      <w:r w:rsidR="000065F0">
        <w:t>3</w:t>
      </w:r>
      <w:r w:rsidRPr="00542D10">
        <w:t>. Độ khó trong việc đào Bitcoin qua các năm</w:t>
      </w:r>
      <w:bookmarkEnd w:id="127"/>
    </w:p>
    <w:p w14:paraId="1E7A8AA7" w14:textId="77777777" w:rsidR="00A03FAF" w:rsidRDefault="00A03FAF" w:rsidP="00A03FAF">
      <w:pPr>
        <w:ind w:firstLine="360"/>
      </w:pPr>
      <w:r>
        <w:rPr>
          <w:b/>
          <w:bCs/>
          <w:lang w:val="vi-VN"/>
        </w:rPr>
        <w:t>d.</w:t>
      </w:r>
      <w:r>
        <w:rPr>
          <w:b/>
          <w:bCs/>
          <w:lang w:val="vi-VN"/>
        </w:rPr>
        <w:tab/>
      </w:r>
      <w:r w:rsidRPr="00542D10">
        <w:rPr>
          <w:b/>
          <w:bCs/>
        </w:rPr>
        <w:t>Bảo mật và khó khăn trong đào Bitcoin</w:t>
      </w:r>
    </w:p>
    <w:p w14:paraId="5E25FACA" w14:textId="77777777" w:rsidR="00A03FAF" w:rsidRPr="00542D10" w:rsidRDefault="00A03FAF" w:rsidP="00A03FAF">
      <w:pPr>
        <w:ind w:firstLine="360"/>
      </w:pPr>
      <w:r w:rsidRPr="00542D10">
        <w:t xml:space="preserve">Hệ thống </w:t>
      </w:r>
      <w:r>
        <w:rPr>
          <w:lang w:val="vi-VN"/>
        </w:rPr>
        <w:t xml:space="preserve">Proof of Work </w:t>
      </w:r>
      <w:r w:rsidRPr="00542D10">
        <w:t>không chỉ giúp xác nhận giao dịch mà còn bảo vệ blockchain khỏi các cuộc tấn công. Để thay đổi một khối trong blockchain, kẻ tấn công cần phải thay đổi tất cả các khối phía sau nó, điều này đòi hỏi hơn 50% sức mạnh xử lý của toàn bộ mạng lưới. Sự khó khăn này làm cho việc tấn công mạng lưới Bitcoin trở nên rất khó khăn và tốn kém.</w:t>
      </w:r>
    </w:p>
    <w:p w14:paraId="7212F437" w14:textId="77777777" w:rsidR="00A03FAF" w:rsidRDefault="00A03FAF" w:rsidP="00A03FAF">
      <w:pPr>
        <w:ind w:firstLine="360"/>
        <w:rPr>
          <w:b/>
          <w:bCs/>
        </w:rPr>
      </w:pPr>
      <w:r>
        <w:rPr>
          <w:b/>
          <w:bCs/>
          <w:lang w:val="vi-VN"/>
        </w:rPr>
        <w:t>e.</w:t>
      </w:r>
      <w:r>
        <w:rPr>
          <w:b/>
          <w:bCs/>
        </w:rPr>
        <w:tab/>
      </w:r>
      <w:r w:rsidRPr="00124A41">
        <w:rPr>
          <w:b/>
          <w:bCs/>
        </w:rPr>
        <w:t>Phần thưởng và tổng số Bitcoin đang lưu hành</w:t>
      </w:r>
    </w:p>
    <w:p w14:paraId="5C2FE434" w14:textId="77777777" w:rsidR="00A03FAF" w:rsidRDefault="00A03FAF" w:rsidP="00A03FAF">
      <w:pPr>
        <w:ind w:firstLine="360"/>
      </w:pPr>
      <w:r w:rsidRPr="00124A41">
        <w:t>Đây</w:t>
      </w:r>
      <w:r w:rsidRPr="00542D10">
        <w:t xml:space="preserve"> là phần thưởng chính mà người đào nhận được khi tìm thấy và thêm một khối mới vào blockchain. Ban đầu, phần thưởng này là 50 BTC cho mỗi khối khi Bitcoin mới được giới thiệu vào năm 2009. Theo quy định của giao thức Bitcoin, phần thưởng này sẽ giảm một nửa sau mỗi 210.000 khối (khoảng 4 năm). Cuối cùng, tổng số bitcoin sẽ đạt ngưỡng 21 triệu bitcoin vào năm 2140, khi đó thợ đào sẽ chỉ nhận được phí giao dịch.</w:t>
      </w:r>
    </w:p>
    <w:p w14:paraId="34529368" w14:textId="1DF9235C" w:rsidR="00A03FAF" w:rsidRDefault="00A03FAF" w:rsidP="00FD0FFC">
      <w:pPr>
        <w:pStyle w:val="Heading3"/>
        <w:numPr>
          <w:ilvl w:val="2"/>
          <w:numId w:val="51"/>
        </w:numPr>
        <w:rPr>
          <w:lang w:val="vi-VN"/>
        </w:rPr>
      </w:pPr>
      <w:bookmarkStart w:id="128" w:name="_Toc183024258"/>
      <w:r w:rsidRPr="0090667F">
        <w:rPr>
          <w:lang w:val="vi-VN"/>
        </w:rPr>
        <w:t>Sự khác biệt giữa bitcoin và blockchain</w:t>
      </w:r>
      <w:bookmarkEnd w:id="128"/>
    </w:p>
    <w:p w14:paraId="5EEDC190" w14:textId="4DC2EBE7" w:rsidR="00A03FAF" w:rsidRPr="00E0023B" w:rsidRDefault="00A03FAF" w:rsidP="00E0023B">
      <w:pPr>
        <w:pStyle w:val="ListParagraph"/>
        <w:numPr>
          <w:ilvl w:val="0"/>
          <w:numId w:val="22"/>
        </w:numPr>
        <w:rPr>
          <w:lang w:val="vi-VN"/>
        </w:rPr>
      </w:pPr>
      <w:r w:rsidRPr="00E0023B">
        <w:rPr>
          <w:lang w:val="vi-VN"/>
        </w:rPr>
        <w:t>Bitcoin là một tiền tệ, trong khi blockchain là công nghệ:</w:t>
      </w:r>
    </w:p>
    <w:p w14:paraId="6227A7C6" w14:textId="77777777" w:rsidR="00A03FAF" w:rsidRPr="0090667F" w:rsidRDefault="00A03FAF" w:rsidP="00A03FAF">
      <w:pPr>
        <w:ind w:firstLine="720"/>
        <w:rPr>
          <w:lang w:val="vi-VN"/>
        </w:rPr>
      </w:pPr>
      <w:r w:rsidRPr="0090667F">
        <w:rPr>
          <w:lang w:val="vi-VN"/>
        </w:rPr>
        <w:t xml:space="preserve">Bitcoin là một loại tiền tệ kỹ thuật số được sử dụng cho các giao dịch trực tuyến. Trong khi đó, blockchain là công nghệ lưu trữ thông tin phi tập trung và không thể sửa đổi. Blockchain có thể ứng dụng trong nhiều ngành nghề, lĩnh vực khác nhau như y tế, bất động sản, chuỗi cung ứng...vv </w:t>
      </w:r>
    </w:p>
    <w:p w14:paraId="265C3770" w14:textId="77777777" w:rsidR="00A03FAF" w:rsidRPr="0090667F" w:rsidRDefault="00A03FAF" w:rsidP="00FD0FFC">
      <w:pPr>
        <w:pStyle w:val="ListParagraph"/>
        <w:numPr>
          <w:ilvl w:val="0"/>
          <w:numId w:val="25"/>
        </w:numPr>
        <w:rPr>
          <w:lang w:val="vi-VN"/>
        </w:rPr>
      </w:pPr>
      <w:r w:rsidRPr="0090667F">
        <w:rPr>
          <w:lang w:val="vi-VN"/>
        </w:rPr>
        <w:t>Bitcoin có giá trị thị trường, trong khi blockchain không:</w:t>
      </w:r>
    </w:p>
    <w:p w14:paraId="3AC79BBB" w14:textId="77777777" w:rsidR="00A03FAF" w:rsidRPr="0090667F" w:rsidRDefault="00A03FAF" w:rsidP="00A03FAF">
      <w:pPr>
        <w:ind w:firstLine="720"/>
        <w:rPr>
          <w:lang w:val="vi-VN"/>
        </w:rPr>
      </w:pPr>
      <w:r w:rsidRPr="0090667F">
        <w:rPr>
          <w:lang w:val="vi-VN"/>
        </w:rPr>
        <w:t>Giá trị của bitcoin phụ thuộc vào sự đánh giá của thị trường. Nó có thể tăng hoặc giảm do yếu tố cung cầu và tâm lý thị trường. Trong khi đó, blockchain không có giá trị thị trường và không chịu sự ảnh hưởng trực tiếp từ yếu tố thị trường.</w:t>
      </w:r>
    </w:p>
    <w:p w14:paraId="16AE18D2" w14:textId="77777777" w:rsidR="00A03FAF" w:rsidRPr="0090667F" w:rsidRDefault="00A03FAF" w:rsidP="00FD0FFC">
      <w:pPr>
        <w:pStyle w:val="ListParagraph"/>
        <w:numPr>
          <w:ilvl w:val="0"/>
          <w:numId w:val="25"/>
        </w:numPr>
        <w:rPr>
          <w:lang w:val="vi-VN"/>
        </w:rPr>
      </w:pPr>
      <w:r w:rsidRPr="0090667F">
        <w:rPr>
          <w:lang w:val="vi-VN"/>
        </w:rPr>
        <w:t>Bitcoin là ứng dụng đầu tiên của blockchain:</w:t>
      </w:r>
    </w:p>
    <w:p w14:paraId="5DCD84AE" w14:textId="32D972E2" w:rsidR="00A03FAF" w:rsidRPr="00A03FAF" w:rsidRDefault="00A03FAF" w:rsidP="00A03FAF">
      <w:pPr>
        <w:ind w:firstLine="720"/>
        <w:rPr>
          <w:lang w:val="vi-VN"/>
        </w:rPr>
      </w:pPr>
      <w:r w:rsidRPr="0090667F">
        <w:rPr>
          <w:lang w:val="vi-VN"/>
        </w:rPr>
        <w:t>Bitcoin là ứng dụng đầu tiên sử dụng công nghệ blockchain. Tuy nhiên, hiện nay đã xuất hiện nhiều loại tiền tệ kỹ thuật số khác sử dụng công nghệ blockchain hoặc các biến thể của nó.</w:t>
      </w:r>
    </w:p>
    <w:p w14:paraId="4603F496" w14:textId="7452E52C" w:rsidR="00A03FAF" w:rsidRPr="00A03FAF" w:rsidRDefault="00A03FAF" w:rsidP="00FD0FFC">
      <w:pPr>
        <w:pStyle w:val="Heading2"/>
        <w:numPr>
          <w:ilvl w:val="1"/>
          <w:numId w:val="51"/>
        </w:numPr>
      </w:pPr>
      <w:bookmarkStart w:id="129" w:name="_Toc182993909"/>
      <w:bookmarkStart w:id="130" w:name="_Toc183024259"/>
      <w:r w:rsidRPr="00A03FAF">
        <w:lastRenderedPageBreak/>
        <w:t>Ứng dụng của Blockchain trong đời sống</w:t>
      </w:r>
      <w:bookmarkEnd w:id="129"/>
      <w:bookmarkEnd w:id="130"/>
    </w:p>
    <w:p w14:paraId="6CCAC458" w14:textId="11A70B82" w:rsidR="00AF60EA" w:rsidRPr="00A03FAF" w:rsidRDefault="00AF60EA" w:rsidP="00FD0FFC">
      <w:pPr>
        <w:pStyle w:val="Heading3"/>
        <w:numPr>
          <w:ilvl w:val="2"/>
          <w:numId w:val="51"/>
        </w:numPr>
        <w:rPr>
          <w:rFonts w:cs="Times New Roman"/>
          <w:color w:val="000000" w:themeColor="text1"/>
          <w:lang w:val="en-US"/>
        </w:rPr>
      </w:pPr>
      <w:bookmarkStart w:id="131" w:name="_Toc182993910"/>
      <w:bookmarkStart w:id="132" w:name="_Toc183024260"/>
      <w:r w:rsidRPr="00A03FAF">
        <w:rPr>
          <w:rFonts w:cs="Times New Roman"/>
          <w:color w:val="000000" w:themeColor="text1"/>
          <w:lang w:val="en-US"/>
        </w:rPr>
        <w:t>Sản xuất</w:t>
      </w:r>
      <w:bookmarkEnd w:id="131"/>
      <w:bookmarkEnd w:id="132"/>
    </w:p>
    <w:p w14:paraId="552C0A38" w14:textId="77777777" w:rsidR="000065F0" w:rsidRDefault="00760240" w:rsidP="000065F0">
      <w:pPr>
        <w:ind w:firstLine="360"/>
        <w:rPr>
          <w:rFonts w:cs="Times New Roman"/>
          <w:i/>
          <w:iCs/>
          <w:szCs w:val="26"/>
        </w:rPr>
      </w:pPr>
      <w:r w:rsidRPr="006E1D59">
        <w:rPr>
          <w:rFonts w:cs="Times New Roman"/>
          <w:b/>
          <w:noProof/>
          <w:szCs w:val="26"/>
          <w:lang w:val="en-US" w:eastAsia="ja-JP"/>
        </w:rPr>
        <w:drawing>
          <wp:anchor distT="0" distB="0" distL="114300" distR="114300" simplePos="0" relativeHeight="251655680" behindDoc="0" locked="0" layoutInCell="1" allowOverlap="1" wp14:anchorId="484E7AD8" wp14:editId="1E058D69">
            <wp:simplePos x="0" y="0"/>
            <wp:positionH relativeFrom="margin">
              <wp:posOffset>2613660</wp:posOffset>
            </wp:positionH>
            <wp:positionV relativeFrom="paragraph">
              <wp:posOffset>939800</wp:posOffset>
            </wp:positionV>
            <wp:extent cx="3714115" cy="2369820"/>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11-18 122342.png"/>
                    <pic:cNvPicPr/>
                  </pic:nvPicPr>
                  <pic:blipFill>
                    <a:blip r:embed="rId30">
                      <a:extLst>
                        <a:ext uri="{28A0092B-C50C-407E-A947-70E740481C1C}">
                          <a14:useLocalDpi xmlns:a14="http://schemas.microsoft.com/office/drawing/2010/main" val="0"/>
                        </a:ext>
                      </a:extLst>
                    </a:blip>
                    <a:stretch>
                      <a:fillRect/>
                    </a:stretch>
                  </pic:blipFill>
                  <pic:spPr>
                    <a:xfrm>
                      <a:off x="0" y="0"/>
                      <a:ext cx="3714115" cy="2369820"/>
                    </a:xfrm>
                    <a:prstGeom prst="rect">
                      <a:avLst/>
                    </a:prstGeom>
                  </pic:spPr>
                </pic:pic>
              </a:graphicData>
            </a:graphic>
            <wp14:sizeRelH relativeFrom="margin">
              <wp14:pctWidth>0</wp14:pctWidth>
            </wp14:sizeRelH>
            <wp14:sizeRelV relativeFrom="margin">
              <wp14:pctHeight>0</wp14:pctHeight>
            </wp14:sizeRelV>
          </wp:anchor>
        </w:drawing>
      </w:r>
      <w:r w:rsidR="00AF60EA" w:rsidRPr="006E1D59">
        <w:rPr>
          <w:rFonts w:cs="Times New Roman"/>
          <w:szCs w:val="26"/>
        </w:rPr>
        <w:t>Trong quá trình sản xuất, chúng ta cần một cuốn sổ cái để giám sát quy trình sản xuất, hàng tồn kho, phân phối, chất lượng, thông tin giao dịch... Blockchain sẽ thay một thiết bị thông minh cấp quyền quản lý hiệu quả nhằm gia tăng đáng kể năng suất cho các quy trình quản lý chuỗi công ứng. Đối với người tiêu dùng có thể kiểm tra thông tin sản phẩm đó có phải hàng chính hãng hay không sẽ ngăn chặn toàn bộ những sản phẩm nhái, hàng giả trên thị trường. Một số ứng dụng của Blockchain trong sản xuất</w:t>
      </w:r>
      <w:r w:rsidR="00AF60EA" w:rsidRPr="00760240">
        <w:rPr>
          <w:rFonts w:cs="Times New Roman"/>
          <w:i/>
          <w:iCs/>
          <w:szCs w:val="26"/>
        </w:rPr>
        <w:t xml:space="preserve">: </w:t>
      </w:r>
      <w:r w:rsidRPr="00760240">
        <w:rPr>
          <w:rFonts w:cs="Times New Roman"/>
          <w:i/>
          <w:iCs/>
          <w:szCs w:val="26"/>
        </w:rPr>
        <w:t xml:space="preserve">                           </w:t>
      </w:r>
    </w:p>
    <w:p w14:paraId="2FEC85C0" w14:textId="2A862672" w:rsidR="00AF60EA" w:rsidRPr="000065F0" w:rsidRDefault="00AF60EA" w:rsidP="000065F0">
      <w:pPr>
        <w:pStyle w:val="ListParagraph"/>
        <w:numPr>
          <w:ilvl w:val="0"/>
          <w:numId w:val="25"/>
        </w:numPr>
        <w:ind w:left="360"/>
        <w:rPr>
          <w:rFonts w:cs="Times New Roman"/>
          <w:szCs w:val="26"/>
        </w:rPr>
      </w:pPr>
      <w:r w:rsidRPr="000065F0">
        <w:rPr>
          <w:rFonts w:cs="Times New Roman"/>
          <w:szCs w:val="26"/>
        </w:rPr>
        <w:t xml:space="preserve">Truy xuất nguồn gốc sản phẩm được sản xuất qua các khâu. </w:t>
      </w:r>
    </w:p>
    <w:p w14:paraId="1FD3EA13" w14:textId="1668E069" w:rsidR="00AF60EA" w:rsidRPr="00760240" w:rsidRDefault="00AF60EA" w:rsidP="00FD0FFC">
      <w:pPr>
        <w:pStyle w:val="ListParagraph"/>
        <w:numPr>
          <w:ilvl w:val="0"/>
          <w:numId w:val="25"/>
        </w:numPr>
        <w:ind w:left="360"/>
        <w:rPr>
          <w:rFonts w:cs="Times New Roman"/>
          <w:szCs w:val="26"/>
        </w:rPr>
      </w:pPr>
      <w:r w:rsidRPr="00760240">
        <w:rPr>
          <w:rFonts w:cs="Times New Roman"/>
          <w:szCs w:val="26"/>
        </w:rPr>
        <w:t xml:space="preserve">Theo dõi nguồn cung cấp nguyên liệu sản xuất trong công nghiệp. </w:t>
      </w:r>
    </w:p>
    <w:p w14:paraId="1FC78DC8" w14:textId="03919958" w:rsidR="00AF60EA" w:rsidRPr="00760240" w:rsidRDefault="00AF60EA" w:rsidP="00FD0FFC">
      <w:pPr>
        <w:pStyle w:val="ListParagraph"/>
        <w:numPr>
          <w:ilvl w:val="0"/>
          <w:numId w:val="25"/>
        </w:numPr>
        <w:ind w:left="360"/>
        <w:rPr>
          <w:rFonts w:cs="Times New Roman"/>
          <w:szCs w:val="26"/>
        </w:rPr>
      </w:pPr>
      <w:r w:rsidRPr="00760240">
        <w:rPr>
          <w:rFonts w:cs="Times New Roman"/>
          <w:szCs w:val="26"/>
        </w:rPr>
        <w:t xml:space="preserve">Quản lý hàng tồn kho, kho bãi sản xuất. </w:t>
      </w:r>
    </w:p>
    <w:p w14:paraId="0BB45D95" w14:textId="77777777" w:rsidR="000065F0" w:rsidRPr="000065F0" w:rsidRDefault="00AF60EA" w:rsidP="000065F0">
      <w:pPr>
        <w:pStyle w:val="ListParagraph"/>
        <w:numPr>
          <w:ilvl w:val="0"/>
          <w:numId w:val="25"/>
        </w:numPr>
        <w:ind w:left="360"/>
        <w:rPr>
          <w:rFonts w:cs="Times New Roman"/>
          <w:i/>
          <w:iCs/>
          <w:szCs w:val="26"/>
          <w:lang w:val="en-US"/>
        </w:rPr>
      </w:pPr>
      <w:r w:rsidRPr="000065F0">
        <w:rPr>
          <w:rFonts w:cs="Times New Roman"/>
          <w:szCs w:val="26"/>
        </w:rPr>
        <w:t xml:space="preserve">Theo dõi lịch trình sản xuất, số lượng hàng mua vào và bán ra. </w:t>
      </w:r>
    </w:p>
    <w:p w14:paraId="4596F1F2" w14:textId="268E6BB0" w:rsidR="00AF60EA" w:rsidRPr="00D719D6" w:rsidRDefault="00D719D6" w:rsidP="00D719D6">
      <w:pPr>
        <w:pStyle w:val="habc"/>
        <w:rPr>
          <w:rFonts w:cs="Times New Roman"/>
          <w:szCs w:val="26"/>
          <w:lang w:val="en-US"/>
        </w:rPr>
      </w:pPr>
      <w:r>
        <w:rPr>
          <w:rStyle w:val="hinhanhbaocaoChar"/>
          <w:i/>
          <w:iCs/>
        </w:rPr>
        <w:t xml:space="preserve">                                                         </w:t>
      </w:r>
      <w:bookmarkStart w:id="133" w:name="_Toc183027738"/>
      <w:r w:rsidR="000065F0" w:rsidRPr="00D719D6">
        <w:rPr>
          <w:rStyle w:val="hinhanhbaocaoChar"/>
          <w:i/>
          <w:iCs/>
        </w:rPr>
        <w:t>Hình 2.4. Ứng dụng blockchain trong sản xuất</w:t>
      </w:r>
      <w:bookmarkEnd w:id="133"/>
      <w:r w:rsidR="000065F0" w:rsidRPr="00D719D6">
        <w:rPr>
          <w:rFonts w:cs="Times New Roman"/>
          <w:szCs w:val="26"/>
        </w:rPr>
        <w:t xml:space="preserve">                  </w:t>
      </w:r>
    </w:p>
    <w:p w14:paraId="3C21D7F0" w14:textId="1263EA90" w:rsidR="00AF60EA" w:rsidRPr="00A03FAF" w:rsidRDefault="00AF60EA" w:rsidP="00FD0FFC">
      <w:pPr>
        <w:pStyle w:val="Heading3"/>
        <w:numPr>
          <w:ilvl w:val="2"/>
          <w:numId w:val="51"/>
        </w:numPr>
        <w:rPr>
          <w:rFonts w:cs="Times New Roman"/>
          <w:color w:val="000000" w:themeColor="text1"/>
          <w:lang w:val="en-US"/>
        </w:rPr>
      </w:pPr>
      <w:bookmarkStart w:id="134" w:name="_Toc182993911"/>
      <w:bookmarkStart w:id="135" w:name="_Toc183024261"/>
      <w:r w:rsidRPr="00A03FAF">
        <w:rPr>
          <w:rFonts w:cs="Times New Roman"/>
          <w:color w:val="000000" w:themeColor="text1"/>
          <w:lang w:val="en-US"/>
        </w:rPr>
        <w:t>Y tế</w:t>
      </w:r>
      <w:bookmarkEnd w:id="134"/>
      <w:bookmarkEnd w:id="135"/>
    </w:p>
    <w:p w14:paraId="7D6DA07E" w14:textId="28A2142D" w:rsidR="00760240" w:rsidRPr="000065F0" w:rsidRDefault="00AF60EA" w:rsidP="000065F0">
      <w:pPr>
        <w:ind w:firstLine="360"/>
        <w:rPr>
          <w:rFonts w:cs="Times New Roman"/>
          <w:i/>
          <w:iCs/>
          <w:szCs w:val="26"/>
        </w:rPr>
      </w:pPr>
      <w:r w:rsidRPr="006E1D59">
        <w:rPr>
          <w:rFonts w:cs="Times New Roman"/>
          <w:szCs w:val="26"/>
        </w:rPr>
        <w:t xml:space="preserve">Trong thời buổi công nghệ 4.0, các quốc gia trên thế giới cũng như Việt Nam đã đẩy mạnh triển khai số hoá thông tin trong quá trình quản lý dữ liệu, trong đó có lĩnh vực chăm sóc sức khỏe. Blockchain được áp dụng để quản lý tài sản và lưu trữ thông tin về sức khỏe người bệnh, quản lý kho, đơn đặt hàng, thanh toán cho các thiết bị y tế cũng như dược phẩm. Tuy có nhiều thiết bị thông minh để giám sát các dịch vụ này nhưng còn nhiều hạn chế về tính bảo mật thông tin cá nhân của bệnh nhân. Vì thế, Blockchain là một lựa chọn được ưu tiên. </w:t>
      </w:r>
    </w:p>
    <w:p w14:paraId="55BDBE7B" w14:textId="0F26C482" w:rsidR="00AF60EA" w:rsidRPr="006E1D59" w:rsidRDefault="00AF60EA" w:rsidP="00760240">
      <w:pPr>
        <w:ind w:firstLine="360"/>
        <w:rPr>
          <w:rFonts w:cs="Times New Roman"/>
          <w:szCs w:val="26"/>
        </w:rPr>
      </w:pPr>
      <w:r w:rsidRPr="006E1D59">
        <w:rPr>
          <w:rFonts w:cs="Times New Roman"/>
          <w:szCs w:val="26"/>
        </w:rPr>
        <w:t xml:space="preserve">Một số ứng dụng của Blockchain trong lĩnh vực Y tế: </w:t>
      </w:r>
    </w:p>
    <w:p w14:paraId="6B41630D" w14:textId="6CECDA16" w:rsidR="00AF60EA" w:rsidRPr="00760240" w:rsidRDefault="000065F0" w:rsidP="00FD0FFC">
      <w:pPr>
        <w:pStyle w:val="ListParagraph"/>
        <w:numPr>
          <w:ilvl w:val="0"/>
          <w:numId w:val="27"/>
        </w:numPr>
        <w:ind w:left="360"/>
        <w:rPr>
          <w:rFonts w:cs="Times New Roman"/>
          <w:szCs w:val="26"/>
        </w:rPr>
      </w:pPr>
      <w:r w:rsidRPr="006E1D59">
        <w:rPr>
          <w:rFonts w:cs="Times New Roman"/>
          <w:b/>
          <w:noProof/>
          <w:szCs w:val="26"/>
          <w:lang w:val="en-US" w:eastAsia="ja-JP"/>
        </w:rPr>
        <w:drawing>
          <wp:anchor distT="0" distB="0" distL="114300" distR="114300" simplePos="0" relativeHeight="251656704" behindDoc="0" locked="0" layoutInCell="1" allowOverlap="1" wp14:anchorId="6A97609D" wp14:editId="0997F1C7">
            <wp:simplePos x="0" y="0"/>
            <wp:positionH relativeFrom="column">
              <wp:posOffset>2941320</wp:posOffset>
            </wp:positionH>
            <wp:positionV relativeFrom="paragraph">
              <wp:posOffset>28575</wp:posOffset>
            </wp:positionV>
            <wp:extent cx="3561715" cy="2259965"/>
            <wp:effectExtent l="0" t="0" r="635"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11-18 122543.png"/>
                    <pic:cNvPicPr/>
                  </pic:nvPicPr>
                  <pic:blipFill>
                    <a:blip r:embed="rId31">
                      <a:extLst>
                        <a:ext uri="{28A0092B-C50C-407E-A947-70E740481C1C}">
                          <a14:useLocalDpi xmlns:a14="http://schemas.microsoft.com/office/drawing/2010/main" val="0"/>
                        </a:ext>
                      </a:extLst>
                    </a:blip>
                    <a:stretch>
                      <a:fillRect/>
                    </a:stretch>
                  </pic:blipFill>
                  <pic:spPr>
                    <a:xfrm>
                      <a:off x="0" y="0"/>
                      <a:ext cx="3561715" cy="2259965"/>
                    </a:xfrm>
                    <a:prstGeom prst="rect">
                      <a:avLst/>
                    </a:prstGeom>
                  </pic:spPr>
                </pic:pic>
              </a:graphicData>
            </a:graphic>
            <wp14:sizeRelH relativeFrom="margin">
              <wp14:pctWidth>0</wp14:pctWidth>
            </wp14:sizeRelH>
            <wp14:sizeRelV relativeFrom="margin">
              <wp14:pctHeight>0</wp14:pctHeight>
            </wp14:sizeRelV>
          </wp:anchor>
        </w:drawing>
      </w:r>
      <w:r w:rsidR="00AF60EA" w:rsidRPr="00760240">
        <w:rPr>
          <w:rFonts w:cs="Times New Roman"/>
          <w:szCs w:val="26"/>
        </w:rPr>
        <w:t>Ứng dụng phát triển bao gồm theo dõi và quản lý bệnh lý (như thuốc thông minh, thiết bị đeo có thể đo các chỉ số về sức khỏe và đưa ra phản hồi) và tăng cường quản lý chất lượng.</w:t>
      </w:r>
    </w:p>
    <w:p w14:paraId="4681D8EB" w14:textId="63A5E198" w:rsidR="00AF60EA" w:rsidRPr="00760240" w:rsidRDefault="00AF60EA" w:rsidP="00FD0FFC">
      <w:pPr>
        <w:pStyle w:val="ListParagraph"/>
        <w:numPr>
          <w:ilvl w:val="0"/>
          <w:numId w:val="27"/>
        </w:numPr>
        <w:ind w:left="360"/>
        <w:rPr>
          <w:rFonts w:cs="Times New Roman"/>
          <w:szCs w:val="26"/>
        </w:rPr>
      </w:pPr>
      <w:r w:rsidRPr="00760240">
        <w:rPr>
          <w:rFonts w:cs="Times New Roman"/>
          <w:szCs w:val="26"/>
        </w:rPr>
        <w:t>Quản lý chuỗi cung ứng thuốc, thiết bị y tế: Theo dõi đầu vào, nguồn gốc, hạn sử dụng của các vật tư y tế.</w:t>
      </w:r>
    </w:p>
    <w:p w14:paraId="7E6B781F" w14:textId="2445D2A6" w:rsidR="00AF60EA" w:rsidRDefault="00AF60EA" w:rsidP="00FD0FFC">
      <w:pPr>
        <w:pStyle w:val="ListParagraph"/>
        <w:numPr>
          <w:ilvl w:val="0"/>
          <w:numId w:val="27"/>
        </w:numPr>
        <w:ind w:left="360"/>
        <w:rPr>
          <w:rFonts w:cs="Times New Roman"/>
          <w:szCs w:val="26"/>
        </w:rPr>
      </w:pPr>
      <w:r w:rsidRPr="00760240">
        <w:rPr>
          <w:rFonts w:cs="Times New Roman"/>
          <w:szCs w:val="26"/>
        </w:rPr>
        <w:t xml:space="preserve">Tăng cường tính minh bạch và tự động hóa trong các giao dịch khám chữa bệnh; xuất xứ xét nghiệm lâm sàng; quyền sở hữu dữ liệu sức khỏe của bệnh nhân. </w:t>
      </w:r>
      <w:r w:rsidR="00D719D6">
        <w:rPr>
          <w:rFonts w:cs="Times New Roman"/>
          <w:szCs w:val="26"/>
        </w:rPr>
        <w:t xml:space="preserve">       </w:t>
      </w:r>
      <w:r w:rsidR="00D719D6" w:rsidRPr="0032672E">
        <w:rPr>
          <w:rStyle w:val="habcChar"/>
        </w:rPr>
        <w:t>Hình 2.5. Ứng dụng y tể</w:t>
      </w:r>
    </w:p>
    <w:p w14:paraId="01096B3F" w14:textId="7A2C9A9F" w:rsidR="00AF60EA" w:rsidRPr="00A03FAF" w:rsidRDefault="00AF60EA" w:rsidP="00FD0FFC">
      <w:pPr>
        <w:pStyle w:val="Heading3"/>
        <w:numPr>
          <w:ilvl w:val="2"/>
          <w:numId w:val="51"/>
        </w:numPr>
        <w:rPr>
          <w:rFonts w:cs="Times New Roman"/>
          <w:color w:val="000000" w:themeColor="text1"/>
          <w:lang w:val="fr-FR"/>
        </w:rPr>
      </w:pPr>
      <w:bookmarkStart w:id="136" w:name="_Toc182993912"/>
      <w:bookmarkStart w:id="137" w:name="_Toc183024262"/>
      <w:r w:rsidRPr="00A03FAF">
        <w:rPr>
          <w:rFonts w:cs="Times New Roman"/>
          <w:color w:val="000000" w:themeColor="text1"/>
          <w:lang w:val="fr-FR"/>
        </w:rPr>
        <w:lastRenderedPageBreak/>
        <w:t>Giáo dục</w:t>
      </w:r>
      <w:bookmarkEnd w:id="136"/>
      <w:bookmarkEnd w:id="137"/>
    </w:p>
    <w:p w14:paraId="6163F14E" w14:textId="1F7FF1B9" w:rsidR="00AF60EA" w:rsidRPr="00BC510A" w:rsidRDefault="00AF60EA" w:rsidP="00760240">
      <w:pPr>
        <w:ind w:firstLine="360"/>
        <w:rPr>
          <w:rFonts w:cs="Times New Roman"/>
          <w:szCs w:val="26"/>
          <w:lang w:val="fr-FR"/>
        </w:rPr>
      </w:pPr>
      <w:r w:rsidRPr="00BC510A">
        <w:rPr>
          <w:rFonts w:cs="Times New Roman"/>
          <w:szCs w:val="26"/>
          <w:lang w:val="fr-FR"/>
        </w:rPr>
        <w:t xml:space="preserve">Khi áp dụng Blockchain vào giáo dục thông tin lưu trữ trên chuỗi khối không chỉ là dữ liệu bảng điểm mà còn cả quá trình đào tạo, kinh nghiệm thực tế, lịch sử tuyển dụng của từng cá nhân. Tránh trường hợp các ứng viên gian lận trong quá trình xin cấp học bổng, thăng chức…;khai gian trình độ học vấn, kinh nghiệm làm việc, kỷ luật. Không những thế, với tính năng hợp đồng thông minh, Blockchain còn cho phép thực thi tự động các điều khoản trong quy chế đào tạo, xử lý các trường hợp vi phạm quy chế, cải tiến những hạn chế trong quá trình giảng dạy nếu học viên có ý kiến phản hồi. </w:t>
      </w:r>
    </w:p>
    <w:p w14:paraId="522D17A0" w14:textId="33F4DEC2" w:rsidR="00AF60EA" w:rsidRPr="00BC510A" w:rsidRDefault="00AF60EA" w:rsidP="00760240">
      <w:pPr>
        <w:ind w:firstLine="360"/>
        <w:rPr>
          <w:rFonts w:cs="Times New Roman"/>
          <w:szCs w:val="26"/>
          <w:lang w:val="fr-FR"/>
        </w:rPr>
      </w:pPr>
      <w:r w:rsidRPr="00BC510A">
        <w:rPr>
          <w:rFonts w:cs="Times New Roman"/>
          <w:szCs w:val="26"/>
          <w:lang w:val="fr-FR"/>
        </w:rPr>
        <w:t>Một số ứng dụng của Blockchain trong lĩnh vực Giáo dục:</w:t>
      </w:r>
    </w:p>
    <w:p w14:paraId="26F035B6" w14:textId="56BACACB" w:rsidR="00AF60EA" w:rsidRPr="00BC510A" w:rsidRDefault="00AF60EA" w:rsidP="00FD0FFC">
      <w:pPr>
        <w:pStyle w:val="ListParagraph"/>
        <w:numPr>
          <w:ilvl w:val="0"/>
          <w:numId w:val="26"/>
        </w:numPr>
        <w:ind w:left="360"/>
        <w:rPr>
          <w:rFonts w:cs="Times New Roman"/>
          <w:szCs w:val="26"/>
          <w:lang w:val="fr-FR"/>
        </w:rPr>
      </w:pPr>
      <w:r w:rsidRPr="00BC510A">
        <w:rPr>
          <w:rFonts w:cs="Times New Roman"/>
          <w:szCs w:val="26"/>
          <w:lang w:val="fr-FR"/>
        </w:rPr>
        <w:t>Theo dõi và lưu trữ bảng điểm và bằng cấp của sinh viên và thông tin của các đơn vị đào tạo.</w:t>
      </w:r>
    </w:p>
    <w:p w14:paraId="68493FC3" w14:textId="10EDE967" w:rsidR="00AF60EA" w:rsidRPr="00BC510A" w:rsidRDefault="00AF60EA" w:rsidP="00FD0FFC">
      <w:pPr>
        <w:pStyle w:val="ListParagraph"/>
        <w:numPr>
          <w:ilvl w:val="0"/>
          <w:numId w:val="26"/>
        </w:numPr>
        <w:ind w:left="360"/>
        <w:rPr>
          <w:rFonts w:cs="Times New Roman"/>
          <w:szCs w:val="26"/>
          <w:lang w:val="fr-FR"/>
        </w:rPr>
      </w:pPr>
      <w:r w:rsidRPr="00BC510A">
        <w:rPr>
          <w:rFonts w:cs="Times New Roman"/>
          <w:szCs w:val="26"/>
          <w:lang w:val="fr-FR"/>
        </w:rPr>
        <w:t>Xem xét cá nhân/ứng viên có phù hợp với công việc giảng dạy hay không, từ đó đưa ra quyết định mời cá nhân đó làm việc.</w:t>
      </w:r>
    </w:p>
    <w:p w14:paraId="5D2001F7" w14:textId="26C19515" w:rsidR="00AF60EA" w:rsidRPr="00BC510A" w:rsidRDefault="00AF60EA" w:rsidP="00FD0FFC">
      <w:pPr>
        <w:pStyle w:val="ListParagraph"/>
        <w:numPr>
          <w:ilvl w:val="0"/>
          <w:numId w:val="26"/>
        </w:numPr>
        <w:ind w:left="360"/>
        <w:rPr>
          <w:rFonts w:cs="Times New Roman"/>
          <w:szCs w:val="26"/>
          <w:lang w:val="fr-FR"/>
        </w:rPr>
      </w:pPr>
      <w:r w:rsidRPr="00BC510A">
        <w:rPr>
          <w:rFonts w:cs="Times New Roman"/>
          <w:szCs w:val="26"/>
          <w:lang w:val="fr-FR"/>
        </w:rPr>
        <w:t>Hệ thống quản lý mức độ đánh giá sự uy tín trong nghiên cứu khoa học.</w:t>
      </w:r>
    </w:p>
    <w:p w14:paraId="2FF850AD" w14:textId="1B68C36D" w:rsidR="00AF60EA" w:rsidRPr="00BC510A" w:rsidRDefault="00AF60EA" w:rsidP="00FD0FFC">
      <w:pPr>
        <w:pStyle w:val="ListParagraph"/>
        <w:numPr>
          <w:ilvl w:val="0"/>
          <w:numId w:val="26"/>
        </w:numPr>
        <w:ind w:left="360"/>
        <w:rPr>
          <w:rFonts w:cs="Times New Roman"/>
          <w:szCs w:val="26"/>
          <w:lang w:val="fr-FR"/>
        </w:rPr>
      </w:pPr>
      <w:r w:rsidRPr="00BC510A">
        <w:rPr>
          <w:rFonts w:cs="Times New Roman"/>
          <w:szCs w:val="26"/>
          <w:lang w:val="fr-FR"/>
        </w:rPr>
        <w:t xml:space="preserve">Ghi lại cơ sở dữ liệu bảo mật về dữ liệu học tập và điểm số cho các hệ thống học trực tuyến, đánh giá năng lực của một cá nhân dựa trên các yêu cầu tuyển sinh đầu vào. </w:t>
      </w:r>
      <w:r w:rsidR="006E6919" w:rsidRPr="00BC510A">
        <w:rPr>
          <w:rFonts w:cs="Times New Roman"/>
          <w:szCs w:val="26"/>
          <w:lang w:val="fr-FR"/>
        </w:rPr>
        <w:t xml:space="preserve">                 </w:t>
      </w:r>
    </w:p>
    <w:p w14:paraId="643BBE8F" w14:textId="5CB798CD" w:rsidR="00AF60EA" w:rsidRPr="00BC510A" w:rsidRDefault="00AF60EA" w:rsidP="00FD0FFC">
      <w:pPr>
        <w:pStyle w:val="Heading3"/>
        <w:numPr>
          <w:ilvl w:val="2"/>
          <w:numId w:val="51"/>
        </w:numPr>
        <w:rPr>
          <w:rFonts w:cs="Times New Roman"/>
          <w:color w:val="000000" w:themeColor="text1"/>
          <w:lang w:val="fr-FR"/>
        </w:rPr>
      </w:pPr>
      <w:bookmarkStart w:id="138" w:name="_Toc182993913"/>
      <w:bookmarkStart w:id="139" w:name="_Toc183024263"/>
      <w:r w:rsidRPr="00BC510A">
        <w:rPr>
          <w:rFonts w:cs="Times New Roman"/>
          <w:color w:val="000000" w:themeColor="text1"/>
          <w:lang w:val="fr-FR"/>
        </w:rPr>
        <w:t>Dịch vụ tài chính &amp; ngân hàng</w:t>
      </w:r>
      <w:bookmarkEnd w:id="138"/>
      <w:bookmarkEnd w:id="139"/>
    </w:p>
    <w:p w14:paraId="18250BC0" w14:textId="29920B12" w:rsidR="00AF60EA" w:rsidRPr="00BC510A" w:rsidRDefault="00810C3A" w:rsidP="006E6919">
      <w:pPr>
        <w:ind w:firstLine="360"/>
        <w:rPr>
          <w:rFonts w:cs="Times New Roman"/>
          <w:szCs w:val="26"/>
          <w:lang w:val="fr-FR"/>
        </w:rPr>
      </w:pPr>
      <w:r w:rsidRPr="006E1D59">
        <w:rPr>
          <w:rFonts w:cs="Times New Roman"/>
          <w:noProof/>
          <w:szCs w:val="26"/>
          <w:lang w:val="en-US" w:eastAsia="ja-JP"/>
        </w:rPr>
        <w:drawing>
          <wp:anchor distT="0" distB="0" distL="114300" distR="114300" simplePos="0" relativeHeight="251657728" behindDoc="0" locked="0" layoutInCell="1" allowOverlap="1" wp14:anchorId="3B96B3EA" wp14:editId="1A2149FF">
            <wp:simplePos x="0" y="0"/>
            <wp:positionH relativeFrom="margin">
              <wp:posOffset>3094144</wp:posOffset>
            </wp:positionH>
            <wp:positionV relativeFrom="paragraph">
              <wp:posOffset>498475</wp:posOffset>
            </wp:positionV>
            <wp:extent cx="3085465" cy="2061845"/>
            <wp:effectExtent l="0" t="0" r="63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1-18 122939.png"/>
                    <pic:cNvPicPr/>
                  </pic:nvPicPr>
                  <pic:blipFill>
                    <a:blip r:embed="rId32">
                      <a:extLst>
                        <a:ext uri="{28A0092B-C50C-407E-A947-70E740481C1C}">
                          <a14:useLocalDpi xmlns:a14="http://schemas.microsoft.com/office/drawing/2010/main" val="0"/>
                        </a:ext>
                      </a:extLst>
                    </a:blip>
                    <a:stretch>
                      <a:fillRect/>
                    </a:stretch>
                  </pic:blipFill>
                  <pic:spPr>
                    <a:xfrm>
                      <a:off x="0" y="0"/>
                      <a:ext cx="3085465" cy="2061845"/>
                    </a:xfrm>
                    <a:prstGeom prst="rect">
                      <a:avLst/>
                    </a:prstGeom>
                  </pic:spPr>
                </pic:pic>
              </a:graphicData>
            </a:graphic>
            <wp14:sizeRelH relativeFrom="margin">
              <wp14:pctWidth>0</wp14:pctWidth>
            </wp14:sizeRelH>
            <wp14:sizeRelV relativeFrom="margin">
              <wp14:pctHeight>0</wp14:pctHeight>
            </wp14:sizeRelV>
          </wp:anchor>
        </w:drawing>
      </w:r>
      <w:r w:rsidR="00AF60EA" w:rsidRPr="00BC510A">
        <w:rPr>
          <w:rFonts w:cs="Times New Roman"/>
          <w:szCs w:val="26"/>
          <w:lang w:val="fr-FR"/>
        </w:rPr>
        <w:t xml:space="preserve">Với đặc thù ngành công nghiệp tài chính và ngân hàng dễ xảy ra tình trạng tập trung quyền lực, xâm phạm dữ liệu người dùng, tính bảo mật, do đó với công nghệ Blockchain hiện nay sẽ giải quyết được những vấn đề này. Nhờ tính năng hợp đồng thông minh mà có thể bỏ qua khâu trung gian, giúp tiết kiệm chi phí, đẩy nhanh các giao dịch, hạn chế các rủi ro tài chính trong quá trình thanh toán, cải tiến các hệ thống quản lý thông tin công nghệ cũ… </w:t>
      </w:r>
    </w:p>
    <w:p w14:paraId="60407F91" w14:textId="60514A08" w:rsidR="00AF60EA" w:rsidRPr="00BC510A" w:rsidRDefault="00AF60EA" w:rsidP="006E6919">
      <w:pPr>
        <w:ind w:firstLine="360"/>
        <w:rPr>
          <w:rFonts w:cs="Times New Roman"/>
          <w:szCs w:val="26"/>
          <w:lang w:val="fr-FR"/>
        </w:rPr>
      </w:pPr>
      <w:r w:rsidRPr="00BC510A">
        <w:rPr>
          <w:rFonts w:cs="Times New Roman"/>
          <w:szCs w:val="26"/>
          <w:lang w:val="fr-FR"/>
        </w:rPr>
        <w:t>Một số ứng dụng của Blockchain trong lĩnh vực Tài chính &amp; Ngân hàng:</w:t>
      </w:r>
    </w:p>
    <w:p w14:paraId="2CD5E8EA" w14:textId="5B93E7E0" w:rsidR="006E6919" w:rsidRPr="00374D85" w:rsidRDefault="00AF60EA" w:rsidP="00FD0FFC">
      <w:pPr>
        <w:pStyle w:val="ListParagraph"/>
        <w:numPr>
          <w:ilvl w:val="0"/>
          <w:numId w:val="28"/>
        </w:numPr>
        <w:ind w:left="360"/>
        <w:rPr>
          <w:rStyle w:val="hinhanhbaocaoChar"/>
        </w:rPr>
      </w:pPr>
      <w:r w:rsidRPr="00BC510A">
        <w:rPr>
          <w:rFonts w:cs="Times New Roman"/>
          <w:szCs w:val="26"/>
          <w:lang w:val="fr-FR"/>
        </w:rPr>
        <w:t>Xác thực thông tin khách hàng, khả năng tín dụng: Cho phép giao dịch ngay cả không có trung gian xác minh</w:t>
      </w:r>
      <w:r w:rsidRPr="00483551">
        <w:rPr>
          <w:rStyle w:val="hinhanhbaocaoChar"/>
          <w:lang w:val="fr-FR"/>
        </w:rPr>
        <w:t>.</w:t>
      </w:r>
      <w:r w:rsidR="006E6919" w:rsidRPr="00483551">
        <w:rPr>
          <w:rStyle w:val="hinhanhbaocaoChar"/>
          <w:lang w:val="fr-FR"/>
        </w:rPr>
        <w:t xml:space="preserve"> </w:t>
      </w:r>
      <w:r w:rsidR="00505438" w:rsidRPr="00483551">
        <w:rPr>
          <w:rStyle w:val="hinhanhbaocaoChar"/>
          <w:lang w:val="fr-FR"/>
        </w:rPr>
        <w:t xml:space="preserve">  </w:t>
      </w:r>
      <w:r w:rsidR="00E87814" w:rsidRPr="00483551">
        <w:rPr>
          <w:rStyle w:val="hinhanhbaocaoChar"/>
          <w:lang w:val="fr-FR"/>
        </w:rPr>
        <w:t xml:space="preserve">                 </w:t>
      </w:r>
      <w:r w:rsidR="006E6919" w:rsidRPr="0032672E">
        <w:rPr>
          <w:rStyle w:val="habcChar"/>
        </w:rPr>
        <w:t>Hình 2.</w:t>
      </w:r>
      <w:r w:rsidR="000065F0" w:rsidRPr="0032672E">
        <w:rPr>
          <w:rStyle w:val="habcChar"/>
        </w:rPr>
        <w:t>6.</w:t>
      </w:r>
      <w:r w:rsidR="006E6919" w:rsidRPr="0032672E">
        <w:rPr>
          <w:rStyle w:val="habcChar"/>
        </w:rPr>
        <w:t xml:space="preserve"> Ứng dụng trong tài chính &amp; ngân hàng</w:t>
      </w:r>
    </w:p>
    <w:p w14:paraId="0D704DB4" w14:textId="2D5334D9" w:rsidR="00AF60EA" w:rsidRPr="006E6919" w:rsidRDefault="00AF60EA" w:rsidP="00FD0FFC">
      <w:pPr>
        <w:pStyle w:val="ListParagraph"/>
        <w:numPr>
          <w:ilvl w:val="0"/>
          <w:numId w:val="28"/>
        </w:numPr>
        <w:ind w:left="360"/>
        <w:rPr>
          <w:rFonts w:cs="Times New Roman"/>
          <w:szCs w:val="26"/>
        </w:rPr>
      </w:pPr>
      <w:r w:rsidRPr="006E6919">
        <w:rPr>
          <w:rFonts w:cs="Times New Roman"/>
          <w:szCs w:val="26"/>
        </w:rPr>
        <w:t>Mạng lưới sẽ xác minh và thanh toán những giao dịch ngang hàng, công việc này được thực hiện liên tục nên sổ cái luôn được cập nhật.</w:t>
      </w:r>
    </w:p>
    <w:p w14:paraId="2861989B" w14:textId="32F49F0B" w:rsidR="00AF60EA" w:rsidRPr="006E6919" w:rsidRDefault="00AF60EA" w:rsidP="00FD0FFC">
      <w:pPr>
        <w:pStyle w:val="ListParagraph"/>
        <w:numPr>
          <w:ilvl w:val="0"/>
          <w:numId w:val="28"/>
        </w:numPr>
        <w:ind w:left="360"/>
        <w:rPr>
          <w:rFonts w:cs="Times New Roman"/>
          <w:szCs w:val="26"/>
        </w:rPr>
      </w:pPr>
      <w:r w:rsidRPr="006E6919">
        <w:rPr>
          <w:rFonts w:cs="Times New Roman"/>
          <w:szCs w:val="26"/>
        </w:rPr>
        <w:t>Quản lý rủi ro, hạn chế rủi ro trong thanh toán vì trục trặc kỹ thuật, vỡ nợ trước khi thanh toán giao dịch.</w:t>
      </w:r>
    </w:p>
    <w:p w14:paraId="43283E36" w14:textId="6F7AC925" w:rsidR="00AF60EA" w:rsidRPr="006E6919" w:rsidRDefault="00AF60EA" w:rsidP="00FD0FFC">
      <w:pPr>
        <w:pStyle w:val="ListParagraph"/>
        <w:numPr>
          <w:ilvl w:val="0"/>
          <w:numId w:val="28"/>
        </w:numPr>
        <w:ind w:left="360"/>
        <w:rPr>
          <w:rFonts w:cs="Times New Roman"/>
          <w:b/>
          <w:szCs w:val="26"/>
        </w:rPr>
      </w:pPr>
      <w:r w:rsidRPr="006E6919">
        <w:rPr>
          <w:rFonts w:cs="Times New Roman"/>
          <w:szCs w:val="26"/>
        </w:rPr>
        <w:t xml:space="preserve">Hệ thống quản lý thông minh: Blockchain cho phép liên tục đổi mới, lặp lại và cải tiến, dựa trên sự đồng thuận trong mạng lưới. </w:t>
      </w:r>
    </w:p>
    <w:p w14:paraId="4D4AA853" w14:textId="19C45814" w:rsidR="00AF60EA" w:rsidRPr="00A03FAF" w:rsidRDefault="00AF60EA" w:rsidP="00FD0FFC">
      <w:pPr>
        <w:pStyle w:val="Heading3"/>
        <w:numPr>
          <w:ilvl w:val="2"/>
          <w:numId w:val="51"/>
        </w:numPr>
        <w:rPr>
          <w:rFonts w:cs="Times New Roman"/>
          <w:color w:val="000000" w:themeColor="text1"/>
          <w:lang w:val="en-US"/>
        </w:rPr>
      </w:pPr>
      <w:bookmarkStart w:id="140" w:name="_Toc182993914"/>
      <w:bookmarkStart w:id="141" w:name="_Toc183024264"/>
      <w:r w:rsidRPr="00A03FAF">
        <w:rPr>
          <w:rFonts w:cs="Times New Roman"/>
          <w:color w:val="000000" w:themeColor="text1"/>
          <w:lang w:val="en-US"/>
        </w:rPr>
        <w:t>Thương mại điện tử</w:t>
      </w:r>
      <w:bookmarkEnd w:id="140"/>
      <w:bookmarkEnd w:id="141"/>
    </w:p>
    <w:p w14:paraId="442847CD" w14:textId="45A7EF0C" w:rsidR="00AF60EA" w:rsidRPr="006E1D59" w:rsidRDefault="00AF60EA" w:rsidP="006E6919">
      <w:pPr>
        <w:ind w:firstLine="360"/>
        <w:rPr>
          <w:rFonts w:cs="Times New Roman"/>
          <w:b/>
          <w:szCs w:val="26"/>
        </w:rPr>
      </w:pPr>
      <w:r w:rsidRPr="006E1D59">
        <w:rPr>
          <w:rFonts w:cs="Times New Roman"/>
          <w:szCs w:val="26"/>
        </w:rPr>
        <w:t xml:space="preserve">Theo nhiều chuyên gia, thị trường bán lẻ hiện nay đang dần chuyển qua hình thức thương mại trực tuyến đặc biệt là với sự phát triển của các sàn thương mại điện tử. Điều đó đặt ra vấn đề về tính bảo mật, quản lý chuỗi cung ứng, quá trình vận chuyển hàng hoá đến người tiêu dùng, </w:t>
      </w:r>
      <w:r w:rsidR="00A56C04" w:rsidRPr="006E1D59">
        <w:rPr>
          <w:rFonts w:cs="Times New Roman"/>
          <w:b/>
          <w:noProof/>
          <w:szCs w:val="26"/>
          <w:lang w:val="en-US" w:eastAsia="ja-JP"/>
        </w:rPr>
        <w:lastRenderedPageBreak/>
        <w:drawing>
          <wp:anchor distT="0" distB="0" distL="114300" distR="114300" simplePos="0" relativeHeight="251678208" behindDoc="0" locked="0" layoutInCell="1" allowOverlap="1" wp14:anchorId="718F2200" wp14:editId="4313F597">
            <wp:simplePos x="0" y="0"/>
            <wp:positionH relativeFrom="margin">
              <wp:posOffset>2884170</wp:posOffset>
            </wp:positionH>
            <wp:positionV relativeFrom="paragraph">
              <wp:posOffset>0</wp:posOffset>
            </wp:positionV>
            <wp:extent cx="3497580" cy="198120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11-18 123238.png"/>
                    <pic:cNvPicPr/>
                  </pic:nvPicPr>
                  <pic:blipFill>
                    <a:blip r:embed="rId33">
                      <a:extLst>
                        <a:ext uri="{28A0092B-C50C-407E-A947-70E740481C1C}">
                          <a14:useLocalDpi xmlns:a14="http://schemas.microsoft.com/office/drawing/2010/main" val="0"/>
                        </a:ext>
                      </a:extLst>
                    </a:blip>
                    <a:stretch>
                      <a:fillRect/>
                    </a:stretch>
                  </pic:blipFill>
                  <pic:spPr>
                    <a:xfrm>
                      <a:off x="0" y="0"/>
                      <a:ext cx="3497580" cy="1981200"/>
                    </a:xfrm>
                    <a:prstGeom prst="rect">
                      <a:avLst/>
                    </a:prstGeom>
                  </pic:spPr>
                </pic:pic>
              </a:graphicData>
            </a:graphic>
            <wp14:sizeRelH relativeFrom="margin">
              <wp14:pctWidth>0</wp14:pctWidth>
            </wp14:sizeRelH>
            <wp14:sizeRelV relativeFrom="margin">
              <wp14:pctHeight>0</wp14:pctHeight>
            </wp14:sizeRelV>
          </wp:anchor>
        </w:drawing>
      </w:r>
      <w:r w:rsidRPr="006E1D59">
        <w:rPr>
          <w:rFonts w:cs="Times New Roman"/>
          <w:szCs w:val="26"/>
        </w:rPr>
        <w:t xml:space="preserve">chi phí từ cách làm truyền thống tạo nên nhiều rào cản giữa người tiêu dùng và nhà sản xuất. Blockchain giải quyết vấn đề đó bằng các hợp đồng thông minh, tạo điều kiện cho các bên ký kết dễ dàng, liên kết với các doanh nghiệp đa quốc gia với chi phí tiết kiệm nhờ lược bỏ trung gian, giải pháp thanh toán cũng được gắn trực tiếp trên các website, sàn thương mại điện tử. </w:t>
      </w:r>
    </w:p>
    <w:p w14:paraId="66D4A9FC" w14:textId="63B3CA4C" w:rsidR="00AF60EA" w:rsidRPr="006E1D59" w:rsidRDefault="00AF60EA" w:rsidP="006E6919">
      <w:pPr>
        <w:ind w:firstLine="360"/>
        <w:rPr>
          <w:rFonts w:cs="Times New Roman"/>
          <w:szCs w:val="26"/>
        </w:rPr>
      </w:pPr>
      <w:r w:rsidRPr="006E1D59">
        <w:rPr>
          <w:rFonts w:cs="Times New Roman"/>
          <w:szCs w:val="26"/>
        </w:rPr>
        <w:t>Một số ứng dụng của Blockchain trong lĩnh vực Thương mại điện tử:</w:t>
      </w:r>
      <w:r w:rsidR="00D719D6">
        <w:rPr>
          <w:rFonts w:cs="Times New Roman"/>
          <w:szCs w:val="26"/>
        </w:rPr>
        <w:t xml:space="preserve">                          </w:t>
      </w:r>
      <w:r w:rsidR="00D719D6" w:rsidRPr="00D719D6">
        <w:rPr>
          <w:rStyle w:val="habcChar"/>
        </w:rPr>
        <w:t>Hình 2.7. Ứng dụng thương mại điện tử</w:t>
      </w:r>
    </w:p>
    <w:p w14:paraId="078A06E3" w14:textId="267AA4F0" w:rsidR="00AF60EA" w:rsidRPr="006E6919" w:rsidRDefault="00AF60EA" w:rsidP="00FD0FFC">
      <w:pPr>
        <w:pStyle w:val="ListParagraph"/>
        <w:numPr>
          <w:ilvl w:val="0"/>
          <w:numId w:val="29"/>
        </w:numPr>
        <w:ind w:left="360"/>
        <w:rPr>
          <w:rFonts w:cs="Times New Roman"/>
          <w:szCs w:val="26"/>
        </w:rPr>
      </w:pPr>
      <w:r w:rsidRPr="006E6919">
        <w:rPr>
          <w:rFonts w:cs="Times New Roman"/>
          <w:szCs w:val="26"/>
        </w:rPr>
        <w:t>Quản lý thông tin dữ liệu khách hàng.</w:t>
      </w:r>
    </w:p>
    <w:p w14:paraId="5536D9E0" w14:textId="3D05C0FA" w:rsidR="00AF60EA" w:rsidRPr="006E6919" w:rsidRDefault="00AF60EA" w:rsidP="00FD0FFC">
      <w:pPr>
        <w:pStyle w:val="ListParagraph"/>
        <w:numPr>
          <w:ilvl w:val="0"/>
          <w:numId w:val="29"/>
        </w:numPr>
        <w:ind w:left="360"/>
        <w:rPr>
          <w:rFonts w:cs="Times New Roman"/>
          <w:szCs w:val="26"/>
        </w:rPr>
      </w:pPr>
      <w:r w:rsidRPr="006E6919">
        <w:rPr>
          <w:rFonts w:cs="Times New Roman"/>
          <w:szCs w:val="26"/>
        </w:rPr>
        <w:t>Theo dõi thông tin, tình trạng sản phẩm thông qua số serial, QR.</w:t>
      </w:r>
    </w:p>
    <w:p w14:paraId="3451550C" w14:textId="4172E347" w:rsidR="00AF60EA" w:rsidRPr="006E6919" w:rsidRDefault="00AF60EA" w:rsidP="00FD0FFC">
      <w:pPr>
        <w:pStyle w:val="ListParagraph"/>
        <w:numPr>
          <w:ilvl w:val="0"/>
          <w:numId w:val="29"/>
        </w:numPr>
        <w:ind w:left="360"/>
        <w:rPr>
          <w:rFonts w:cs="Times New Roman"/>
          <w:szCs w:val="26"/>
        </w:rPr>
      </w:pPr>
      <w:r w:rsidRPr="006E6919">
        <w:rPr>
          <w:rFonts w:cs="Times New Roman"/>
          <w:szCs w:val="26"/>
        </w:rPr>
        <w:t>Xây dựng hệ thống thanh toán và chấp nhận ví điện tử, khách hàng thân thiết, thẻ quà tặng, tri ân khách hàng….</w:t>
      </w:r>
    </w:p>
    <w:p w14:paraId="2F386BB3" w14:textId="55D936BA" w:rsidR="00AF60EA" w:rsidRPr="006E6919" w:rsidRDefault="00AF60EA" w:rsidP="00FD0FFC">
      <w:pPr>
        <w:pStyle w:val="ListParagraph"/>
        <w:numPr>
          <w:ilvl w:val="0"/>
          <w:numId w:val="29"/>
        </w:numPr>
        <w:ind w:left="360"/>
        <w:rPr>
          <w:rFonts w:cs="Times New Roman"/>
          <w:szCs w:val="26"/>
        </w:rPr>
      </w:pPr>
      <w:r w:rsidRPr="006E6919">
        <w:rPr>
          <w:rFonts w:cs="Times New Roman"/>
          <w:szCs w:val="26"/>
        </w:rPr>
        <w:t xml:space="preserve">Vận hành và quản lý chuỗi cung ứng </w:t>
      </w:r>
    </w:p>
    <w:p w14:paraId="19D93B11" w14:textId="644636B5" w:rsidR="00AF60EA" w:rsidRPr="00A03FAF" w:rsidRDefault="00A56C04" w:rsidP="00FD0FFC">
      <w:pPr>
        <w:pStyle w:val="Heading3"/>
        <w:numPr>
          <w:ilvl w:val="2"/>
          <w:numId w:val="51"/>
        </w:numPr>
        <w:rPr>
          <w:rFonts w:cs="Times New Roman"/>
          <w:color w:val="000000" w:themeColor="text1"/>
          <w:lang w:val="en-US"/>
        </w:rPr>
      </w:pPr>
      <w:bookmarkStart w:id="142" w:name="_Toc182993915"/>
      <w:bookmarkStart w:id="143" w:name="_Toc183024265"/>
      <w:r w:rsidRPr="006E1D59">
        <w:rPr>
          <w:rFonts w:cs="Times New Roman"/>
          <w:noProof/>
          <w:szCs w:val="26"/>
          <w:lang w:val="en-US" w:eastAsia="ja-JP"/>
        </w:rPr>
        <w:drawing>
          <wp:anchor distT="0" distB="0" distL="114300" distR="114300" simplePos="0" relativeHeight="251677184" behindDoc="0" locked="0" layoutInCell="1" allowOverlap="1" wp14:anchorId="72741710" wp14:editId="39675058">
            <wp:simplePos x="0" y="0"/>
            <wp:positionH relativeFrom="margin">
              <wp:posOffset>2712720</wp:posOffset>
            </wp:positionH>
            <wp:positionV relativeFrom="paragraph">
              <wp:posOffset>29210</wp:posOffset>
            </wp:positionV>
            <wp:extent cx="3451860" cy="20840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11-18 123516.png"/>
                    <pic:cNvPicPr/>
                  </pic:nvPicPr>
                  <pic:blipFill>
                    <a:blip r:embed="rId34">
                      <a:extLst>
                        <a:ext uri="{28A0092B-C50C-407E-A947-70E740481C1C}">
                          <a14:useLocalDpi xmlns:a14="http://schemas.microsoft.com/office/drawing/2010/main" val="0"/>
                        </a:ext>
                      </a:extLst>
                    </a:blip>
                    <a:stretch>
                      <a:fillRect/>
                    </a:stretch>
                  </pic:blipFill>
                  <pic:spPr>
                    <a:xfrm>
                      <a:off x="0" y="0"/>
                      <a:ext cx="3451860" cy="2084070"/>
                    </a:xfrm>
                    <a:prstGeom prst="rect">
                      <a:avLst/>
                    </a:prstGeom>
                  </pic:spPr>
                </pic:pic>
              </a:graphicData>
            </a:graphic>
            <wp14:sizeRelH relativeFrom="margin">
              <wp14:pctWidth>0</wp14:pctWidth>
            </wp14:sizeRelH>
            <wp14:sizeRelV relativeFrom="margin">
              <wp14:pctHeight>0</wp14:pctHeight>
            </wp14:sizeRelV>
          </wp:anchor>
        </w:drawing>
      </w:r>
      <w:r w:rsidR="00AF60EA" w:rsidRPr="00A03FAF">
        <w:rPr>
          <w:rFonts w:cs="Times New Roman"/>
          <w:color w:val="000000" w:themeColor="text1"/>
        </w:rPr>
        <w:t>Truyền thông và viễn thôn</w:t>
      </w:r>
      <w:r w:rsidR="00AF60EA" w:rsidRPr="00A03FAF">
        <w:rPr>
          <w:rFonts w:cs="Times New Roman"/>
          <w:color w:val="000000" w:themeColor="text1"/>
          <w:lang w:val="en-US"/>
        </w:rPr>
        <w:t>g</w:t>
      </w:r>
      <w:bookmarkEnd w:id="142"/>
      <w:bookmarkEnd w:id="143"/>
    </w:p>
    <w:p w14:paraId="0DEFF919" w14:textId="0C328180" w:rsidR="00A56C04" w:rsidRPr="00A56C04" w:rsidRDefault="00AF60EA" w:rsidP="00A56C04">
      <w:pPr>
        <w:ind w:firstLine="360"/>
        <w:rPr>
          <w:rStyle w:val="hinhanhbaocaoChar"/>
        </w:rPr>
      </w:pPr>
      <w:r w:rsidRPr="006E1D59">
        <w:rPr>
          <w:rFonts w:cs="Times New Roman"/>
          <w:szCs w:val="26"/>
        </w:rPr>
        <w:t xml:space="preserve">Bằng cách triển khai các giải pháp Blockchain trên nền tảng đám mây sẽ giúp các nhà cung cấp dịch vụ truyền thông tối ưu hóa các quy trình hiện có trong khi tăng cường bảo mật mạng, rà soát lại toàn bộ quy trình vận hành, các quy trình như chuyển vùng và quản lý danh tính trong mô hình kinh doanh của mình. Từ đó cải thiện và phát triển dịch vụ tốt hơn. </w:t>
      </w:r>
      <w:r w:rsidR="00A56C04">
        <w:rPr>
          <w:rFonts w:cs="Times New Roman"/>
          <w:szCs w:val="26"/>
        </w:rPr>
        <w:t xml:space="preserve">                                                       </w:t>
      </w:r>
      <w:r w:rsidR="00A56C04" w:rsidRPr="00D719D6">
        <w:rPr>
          <w:rStyle w:val="habcChar"/>
        </w:rPr>
        <w:t>Hình 2.8. Ứng dụng trong truyền thông</w:t>
      </w:r>
    </w:p>
    <w:p w14:paraId="1AF7DE8B" w14:textId="6476DB4E" w:rsidR="00AF60EA" w:rsidRPr="006E1D59" w:rsidRDefault="00AF60EA" w:rsidP="00A56C04">
      <w:pPr>
        <w:rPr>
          <w:rFonts w:cs="Times New Roman"/>
          <w:szCs w:val="26"/>
        </w:rPr>
      </w:pPr>
      <w:r w:rsidRPr="006E1D59">
        <w:rPr>
          <w:rFonts w:cs="Times New Roman"/>
          <w:szCs w:val="26"/>
        </w:rPr>
        <w:t>Một số ứng dụng của Blockchain trong lĩnh vực Truyền thông và viễn thông:</w:t>
      </w:r>
    </w:p>
    <w:p w14:paraId="32213385" w14:textId="16ED1993" w:rsidR="00AF60EA" w:rsidRPr="006E6919" w:rsidRDefault="00AF60EA" w:rsidP="00FD0FFC">
      <w:pPr>
        <w:pStyle w:val="ListParagraph"/>
        <w:numPr>
          <w:ilvl w:val="0"/>
          <w:numId w:val="30"/>
        </w:numPr>
        <w:ind w:left="360"/>
        <w:rPr>
          <w:rFonts w:cs="Times New Roman"/>
          <w:szCs w:val="26"/>
        </w:rPr>
      </w:pPr>
      <w:r w:rsidRPr="006E6919">
        <w:rPr>
          <w:rFonts w:cs="Times New Roman"/>
          <w:szCs w:val="26"/>
        </w:rPr>
        <w:t>Phòng chống gian lận trong chuyển vùng: các thỏa thuận chuyển vùng giữa các nhà khai thác sẽ trở nên minh bạch, các nút được chỉ định có thể đóng vai trò là trình xác nhận (người khai thác) để xác minh từng giao dịch được phát trên mạng.</w:t>
      </w:r>
    </w:p>
    <w:p w14:paraId="3EC2318F" w14:textId="6A5B65AE" w:rsidR="00AF60EA" w:rsidRPr="006E6919" w:rsidRDefault="00AF60EA" w:rsidP="00FD0FFC">
      <w:pPr>
        <w:pStyle w:val="ListParagraph"/>
        <w:numPr>
          <w:ilvl w:val="0"/>
          <w:numId w:val="30"/>
        </w:numPr>
        <w:ind w:left="360"/>
        <w:rPr>
          <w:rFonts w:cs="Times New Roman"/>
          <w:szCs w:val="26"/>
        </w:rPr>
      </w:pPr>
      <w:r w:rsidRPr="006E6919">
        <w:rPr>
          <w:rFonts w:cs="Times New Roman"/>
          <w:szCs w:val="26"/>
        </w:rPr>
        <w:t xml:space="preserve">Quản lý danh tính và xác thực: khách hàng sẽ chỉ yêu cầu ID ảo để tự xác thực, dẫn đến mức độ hài lòng cao hơn rất nhiều. </w:t>
      </w:r>
    </w:p>
    <w:p w14:paraId="3AF4164A" w14:textId="20C02DF9" w:rsidR="00AF60EA" w:rsidRPr="006E6919" w:rsidRDefault="00AF60EA" w:rsidP="00FD0FFC">
      <w:pPr>
        <w:pStyle w:val="ListParagraph"/>
        <w:numPr>
          <w:ilvl w:val="0"/>
          <w:numId w:val="30"/>
        </w:numPr>
        <w:ind w:left="360"/>
        <w:rPr>
          <w:rFonts w:cs="Times New Roman"/>
          <w:szCs w:val="26"/>
        </w:rPr>
      </w:pPr>
      <w:r w:rsidRPr="006E6919">
        <w:rPr>
          <w:rFonts w:cs="Times New Roman"/>
          <w:szCs w:val="26"/>
        </w:rPr>
        <w:t>Quá trình chuyển đổi 5G: các quy tắc và thỏa thuận giữa các mạng khác nhau sẽ có dạng hợp đồng thông minh, tự thực hiện có thể kết nối các thiết bị với nhà cung cấp dịch vụ gần nhất đồng thời đánh giá sự liên tục của kết nối và tính phí dịch vụ.</w:t>
      </w:r>
    </w:p>
    <w:p w14:paraId="6765B587" w14:textId="374755EF" w:rsidR="00A03FAF" w:rsidRDefault="00AF60EA" w:rsidP="00FD0FFC">
      <w:pPr>
        <w:pStyle w:val="ListParagraph"/>
        <w:numPr>
          <w:ilvl w:val="0"/>
          <w:numId w:val="30"/>
        </w:numPr>
        <w:ind w:left="360"/>
        <w:rPr>
          <w:rFonts w:cs="Times New Roman"/>
          <w:szCs w:val="26"/>
        </w:rPr>
      </w:pPr>
      <w:r w:rsidRPr="006E6919">
        <w:rPr>
          <w:rFonts w:cs="Times New Roman"/>
          <w:szCs w:val="26"/>
        </w:rPr>
        <w:t xml:space="preserve">Kết nối Internet vạn vật (IoT): tạo ra một môi trường an toàn hơn để truyền dữ liệu bằng cách tạo các mạng lưới tự quản ngang hàng an toàn cao. </w:t>
      </w:r>
      <w:bookmarkStart w:id="144" w:name="_Toc182914707"/>
      <w:bookmarkStart w:id="145" w:name="_Toc182993916"/>
    </w:p>
    <w:p w14:paraId="46B88778" w14:textId="77777777" w:rsidR="00A03FAF" w:rsidRDefault="00A03FAF" w:rsidP="00A03FAF">
      <w:pPr>
        <w:pStyle w:val="ListParagraph"/>
        <w:ind w:left="360"/>
        <w:rPr>
          <w:rFonts w:cs="Times New Roman"/>
          <w:szCs w:val="26"/>
        </w:rPr>
      </w:pPr>
    </w:p>
    <w:p w14:paraId="016B4DAA" w14:textId="64A4BD8F" w:rsidR="00542D10" w:rsidRPr="00A03FAF" w:rsidRDefault="007C7C50" w:rsidP="00A03FAF">
      <w:pPr>
        <w:pStyle w:val="Heading1"/>
      </w:pPr>
      <w:bookmarkStart w:id="146" w:name="_Toc179508156"/>
      <w:bookmarkStart w:id="147" w:name="_Toc182993923"/>
      <w:bookmarkStart w:id="148" w:name="_Toc183024266"/>
      <w:bookmarkEnd w:id="144"/>
      <w:bookmarkEnd w:id="145"/>
      <w:r w:rsidRPr="00A03FAF">
        <w:lastRenderedPageBreak/>
        <w:t>CHƯƠNG 3</w:t>
      </w:r>
      <w:r w:rsidR="00542D10" w:rsidRPr="00A03FAF">
        <w:t>. MỘT SỐ NỀN TẢNG BLOCKCHAIN</w:t>
      </w:r>
      <w:bookmarkEnd w:id="146"/>
      <w:r w:rsidR="00EC0656" w:rsidRPr="00A03FAF">
        <w:t xml:space="preserve"> VÀ THỬ NGHIỆM BLOCKCHAIN TRÊN HYPERLEDGER FABRIC</w:t>
      </w:r>
      <w:bookmarkEnd w:id="147"/>
      <w:bookmarkEnd w:id="148"/>
    </w:p>
    <w:p w14:paraId="576D941D" w14:textId="7FE7DC35" w:rsidR="00EC0656" w:rsidRPr="00A03FAF" w:rsidRDefault="00A03FAF" w:rsidP="00FD0FFC">
      <w:pPr>
        <w:pStyle w:val="Heading2"/>
        <w:numPr>
          <w:ilvl w:val="1"/>
          <w:numId w:val="55"/>
        </w:numPr>
      </w:pPr>
      <w:bookmarkStart w:id="149" w:name="_Toc182993924"/>
      <w:bookmarkStart w:id="150" w:name="_Toc183024267"/>
      <w:r w:rsidRPr="00A03FAF">
        <w:t>Một số nền tảng Blockchain</w:t>
      </w:r>
      <w:bookmarkEnd w:id="149"/>
      <w:bookmarkEnd w:id="150"/>
    </w:p>
    <w:p w14:paraId="4A757038" w14:textId="07800B1A" w:rsidR="00EC0656" w:rsidRPr="00A03FAF" w:rsidRDefault="00542D10" w:rsidP="00FD0FFC">
      <w:pPr>
        <w:pStyle w:val="Heading3"/>
        <w:numPr>
          <w:ilvl w:val="2"/>
          <w:numId w:val="55"/>
        </w:numPr>
      </w:pPr>
      <w:bookmarkStart w:id="151" w:name="_Toc179508157"/>
      <w:bookmarkStart w:id="152" w:name="_Toc182993925"/>
      <w:bookmarkStart w:id="153" w:name="_Toc183024268"/>
      <w:r w:rsidRPr="00A03FAF">
        <w:t>Ethereum</w:t>
      </w:r>
      <w:bookmarkEnd w:id="151"/>
      <w:bookmarkEnd w:id="152"/>
      <w:bookmarkEnd w:id="153"/>
    </w:p>
    <w:p w14:paraId="6AB7BD99" w14:textId="6DC5CEFF" w:rsidR="00542D10" w:rsidRPr="006E1D59" w:rsidRDefault="00124A41" w:rsidP="00124A41">
      <w:pPr>
        <w:tabs>
          <w:tab w:val="left" w:pos="284"/>
          <w:tab w:val="left" w:pos="567"/>
          <w:tab w:val="left" w:pos="851"/>
          <w:tab w:val="left" w:leader="dot" w:pos="1134"/>
          <w:tab w:val="left" w:pos="1418"/>
        </w:tabs>
        <w:spacing w:before="12" w:after="12"/>
        <w:rPr>
          <w:rFonts w:cs="Times New Roman"/>
          <w:szCs w:val="26"/>
        </w:rPr>
      </w:pPr>
      <w:r w:rsidRPr="006E1D59">
        <w:rPr>
          <w:rFonts w:cs="Times New Roman"/>
          <w:noProof/>
          <w:szCs w:val="26"/>
          <w:lang w:val="en-US" w:eastAsia="ja-JP"/>
        </w:rPr>
        <w:drawing>
          <wp:anchor distT="0" distB="0" distL="114300" distR="114300" simplePos="0" relativeHeight="251658752" behindDoc="0" locked="0" layoutInCell="1" allowOverlap="1" wp14:anchorId="12D24BE7" wp14:editId="1FF4B166">
            <wp:simplePos x="0" y="0"/>
            <wp:positionH relativeFrom="column">
              <wp:posOffset>4328160</wp:posOffset>
            </wp:positionH>
            <wp:positionV relativeFrom="paragraph">
              <wp:posOffset>829945</wp:posOffset>
            </wp:positionV>
            <wp:extent cx="1508760" cy="1003935"/>
            <wp:effectExtent l="0" t="0" r="0" b="5715"/>
            <wp:wrapSquare wrapText="bothSides"/>
            <wp:docPr id="1352735614" name="Picture 1" descr="Ethereum stops wasting more energy than Chile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hereum stops wasting more energy than Chile us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8760" cy="1003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szCs w:val="26"/>
        </w:rPr>
        <w:tab/>
      </w:r>
      <w:r w:rsidR="00542D10" w:rsidRPr="006E1D59">
        <w:rPr>
          <w:rFonts w:cs="Times New Roman"/>
          <w:szCs w:val="26"/>
        </w:rPr>
        <w:t xml:space="preserve">Sau sự thành công của Bitcoin, một loại tiền điện tử khác cũng gây tiếng vang trong thị trường số hiện nay là Ethereum. Ethereum cho phép mọi người xây dựng và sử dụng các ứng dụng phi tập trung dựa trên công nghệ Blockchain. Nó là một dự án mã nguồn mở, có thể chuyển đổi và linh hoạt hơn Bitcoin. </w:t>
      </w:r>
    </w:p>
    <w:p w14:paraId="25F17F99" w14:textId="2B977DE7" w:rsidR="00542D10" w:rsidRPr="006E1D59" w:rsidRDefault="00542D10" w:rsidP="00542D10">
      <w:pPr>
        <w:tabs>
          <w:tab w:val="left" w:pos="284"/>
          <w:tab w:val="left" w:pos="567"/>
          <w:tab w:val="left" w:pos="851"/>
          <w:tab w:val="left" w:leader="dot" w:pos="1134"/>
          <w:tab w:val="left" w:pos="1418"/>
        </w:tabs>
        <w:spacing w:before="12" w:after="12"/>
        <w:rPr>
          <w:rFonts w:cs="Times New Roman"/>
          <w:szCs w:val="26"/>
        </w:rPr>
      </w:pPr>
      <w:r w:rsidRPr="006E1D59">
        <w:rPr>
          <w:rFonts w:cs="Times New Roman"/>
          <w:szCs w:val="26"/>
        </w:rPr>
        <w:tab/>
        <w:t xml:space="preserve">Ethereum có các đặc điểm sau: </w:t>
      </w:r>
    </w:p>
    <w:p w14:paraId="3CB8C6AE" w14:textId="7C75CF2E" w:rsidR="00542D10" w:rsidRPr="00124A41" w:rsidRDefault="00542D10" w:rsidP="00FD0FFC">
      <w:pPr>
        <w:pStyle w:val="ListParagraph"/>
        <w:numPr>
          <w:ilvl w:val="0"/>
          <w:numId w:val="31"/>
        </w:numPr>
        <w:tabs>
          <w:tab w:val="left" w:leader="dot" w:pos="1134"/>
          <w:tab w:val="left" w:pos="1170"/>
        </w:tabs>
        <w:spacing w:before="12" w:after="12" w:line="264" w:lineRule="auto"/>
        <w:ind w:left="360"/>
        <w:rPr>
          <w:rFonts w:cs="Times New Roman"/>
          <w:iCs/>
          <w:szCs w:val="26"/>
        </w:rPr>
      </w:pPr>
      <w:r w:rsidRPr="00124A41">
        <w:rPr>
          <w:rFonts w:cs="Times New Roman"/>
          <w:iCs/>
          <w:szCs w:val="26"/>
        </w:rPr>
        <w:t>Là mạng mở.</w:t>
      </w:r>
    </w:p>
    <w:p w14:paraId="17AAE099" w14:textId="77D59AFD" w:rsidR="00542D10" w:rsidRPr="00124A41" w:rsidRDefault="00542D10" w:rsidP="00FD0FFC">
      <w:pPr>
        <w:pStyle w:val="ListParagraph"/>
        <w:numPr>
          <w:ilvl w:val="0"/>
          <w:numId w:val="31"/>
        </w:numPr>
        <w:tabs>
          <w:tab w:val="left" w:leader="dot" w:pos="1134"/>
          <w:tab w:val="left" w:pos="1170"/>
        </w:tabs>
        <w:spacing w:before="12" w:after="12" w:line="264" w:lineRule="auto"/>
        <w:ind w:left="360"/>
        <w:rPr>
          <w:rFonts w:cs="Times New Roman"/>
          <w:iCs/>
          <w:szCs w:val="26"/>
          <w:lang w:val="vi-VN"/>
        </w:rPr>
      </w:pPr>
      <w:r w:rsidRPr="00124A41">
        <w:rPr>
          <w:rFonts w:cs="Times New Roman"/>
          <w:iCs/>
          <w:szCs w:val="26"/>
          <w:lang w:val="vi-VN"/>
        </w:rPr>
        <w:t>Sử dụng mô hình đồng thuận bằng chứng công việc</w:t>
      </w:r>
      <w:r w:rsidRPr="00124A41">
        <w:rPr>
          <w:rFonts w:cs="Times New Roman"/>
          <w:iCs/>
          <w:szCs w:val="26"/>
        </w:rPr>
        <w:t>.</w:t>
      </w:r>
    </w:p>
    <w:p w14:paraId="117709D4" w14:textId="2CA7E615" w:rsidR="00542D10" w:rsidRPr="00124A41" w:rsidRDefault="00542D10" w:rsidP="00FD0FFC">
      <w:pPr>
        <w:pStyle w:val="ListParagraph"/>
        <w:numPr>
          <w:ilvl w:val="0"/>
          <w:numId w:val="31"/>
        </w:numPr>
        <w:tabs>
          <w:tab w:val="left" w:leader="dot" w:pos="1134"/>
          <w:tab w:val="left" w:pos="1170"/>
        </w:tabs>
        <w:spacing w:before="12" w:after="12" w:line="264" w:lineRule="auto"/>
        <w:ind w:left="360"/>
        <w:rPr>
          <w:rFonts w:cs="Times New Roman"/>
          <w:iCs/>
          <w:szCs w:val="26"/>
          <w:lang w:val="vi-VN"/>
        </w:rPr>
      </w:pPr>
      <w:r w:rsidRPr="00124A41">
        <w:rPr>
          <w:rFonts w:cs="Times New Roman"/>
          <w:iCs/>
          <w:szCs w:val="26"/>
          <w:lang w:val="vi-VN"/>
        </w:rPr>
        <w:t>Có lượng người theo dõi trên Github cao.</w:t>
      </w:r>
    </w:p>
    <w:p w14:paraId="1EC0BEFE" w14:textId="25CB5E63" w:rsidR="00542D10" w:rsidRPr="006E1D59" w:rsidRDefault="00542D10" w:rsidP="00FD0FFC">
      <w:pPr>
        <w:pStyle w:val="ListParagraph"/>
        <w:numPr>
          <w:ilvl w:val="0"/>
          <w:numId w:val="31"/>
        </w:numPr>
        <w:tabs>
          <w:tab w:val="left" w:leader="dot" w:pos="1134"/>
          <w:tab w:val="left" w:pos="1170"/>
        </w:tabs>
        <w:spacing w:before="12" w:after="12" w:line="264" w:lineRule="auto"/>
        <w:ind w:left="360"/>
        <w:rPr>
          <w:rFonts w:cs="Times New Roman"/>
          <w:i/>
          <w:szCs w:val="26"/>
          <w:lang w:val="vi-VN"/>
        </w:rPr>
      </w:pPr>
      <w:r w:rsidRPr="00124A41">
        <w:rPr>
          <w:rFonts w:cs="Times New Roman"/>
          <w:iCs/>
          <w:szCs w:val="26"/>
          <w:lang w:val="vi-VN"/>
        </w:rPr>
        <w:t>Hỗ trợ các ngôn ngữ như C++, Go và Python</w:t>
      </w:r>
      <w:r w:rsidRPr="006E1D59">
        <w:rPr>
          <w:rFonts w:cs="Times New Roman"/>
          <w:i/>
          <w:szCs w:val="26"/>
          <w:lang w:val="vi-VN"/>
        </w:rPr>
        <w:t>.</w:t>
      </w:r>
    </w:p>
    <w:p w14:paraId="3B91A09E" w14:textId="233AD874" w:rsidR="00542D10" w:rsidRPr="004D0FFB" w:rsidRDefault="00D719D6" w:rsidP="00D719D6">
      <w:pPr>
        <w:pStyle w:val="habc"/>
        <w:rPr>
          <w:lang w:val="vi-VN"/>
        </w:rPr>
      </w:pPr>
      <w:r>
        <w:rPr>
          <w:lang w:val="en-US"/>
        </w:rPr>
        <w:t xml:space="preserve">                                                                                           </w:t>
      </w:r>
      <w:bookmarkStart w:id="154" w:name="_Toc183027739"/>
      <w:commentRangeStart w:id="155"/>
      <w:r w:rsidR="00542D10" w:rsidRPr="004D0FFB">
        <w:rPr>
          <w:lang w:val="vi-VN"/>
        </w:rPr>
        <w:t xml:space="preserve">Hình </w:t>
      </w:r>
      <w:r w:rsidR="001B0F54" w:rsidRPr="004D0FFB">
        <w:rPr>
          <w:lang w:val="vi-VN"/>
        </w:rPr>
        <w:t>3</w:t>
      </w:r>
      <w:r w:rsidR="00542D10" w:rsidRPr="004D0FFB">
        <w:rPr>
          <w:lang w:val="vi-VN"/>
        </w:rPr>
        <w:t>.1. Logo Ethereum</w:t>
      </w:r>
      <w:commentRangeEnd w:id="155"/>
      <w:r w:rsidR="00505438">
        <w:rPr>
          <w:rStyle w:val="CommentReference"/>
          <w:i w:val="0"/>
          <w:iCs w:val="0"/>
        </w:rPr>
        <w:commentReference w:id="155"/>
      </w:r>
      <w:bookmarkEnd w:id="154"/>
    </w:p>
    <w:p w14:paraId="5CCBA31D" w14:textId="44991F94" w:rsidR="00542D10" w:rsidRPr="00A03FAF" w:rsidRDefault="00542D10" w:rsidP="00FD0FFC">
      <w:pPr>
        <w:pStyle w:val="Heading3"/>
        <w:numPr>
          <w:ilvl w:val="2"/>
          <w:numId w:val="55"/>
        </w:numPr>
      </w:pPr>
      <w:bookmarkStart w:id="156" w:name="_Toc179508158"/>
      <w:bookmarkStart w:id="157" w:name="_Toc182993926"/>
      <w:bookmarkStart w:id="158" w:name="_Toc183024269"/>
      <w:r w:rsidRPr="00A03FAF">
        <w:t>Hyperledger Fabric</w:t>
      </w:r>
      <w:bookmarkEnd w:id="156"/>
      <w:bookmarkEnd w:id="157"/>
      <w:bookmarkEnd w:id="158"/>
    </w:p>
    <w:p w14:paraId="0B3D87F3" w14:textId="57861B38" w:rsidR="00542D10" w:rsidRPr="004D0FFB" w:rsidRDefault="00542D10" w:rsidP="00542D10">
      <w:pPr>
        <w:tabs>
          <w:tab w:val="left" w:pos="284"/>
          <w:tab w:val="left" w:pos="567"/>
          <w:tab w:val="left" w:pos="851"/>
          <w:tab w:val="left" w:leader="dot" w:pos="1134"/>
          <w:tab w:val="left" w:pos="1418"/>
        </w:tabs>
        <w:spacing w:before="12" w:after="12"/>
        <w:rPr>
          <w:rFonts w:cs="Times New Roman"/>
          <w:szCs w:val="26"/>
          <w:lang w:val="vi-VN"/>
        </w:rPr>
      </w:pPr>
      <w:r w:rsidRPr="004D0FFB">
        <w:rPr>
          <w:rFonts w:cs="Times New Roman"/>
          <w:szCs w:val="26"/>
          <w:lang w:val="vi-VN"/>
        </w:rPr>
        <w:tab/>
        <w:t>Hyperledger Fabric là một nền tảng Blockchain mã nguồn mở được phát triển bởi Linux Foundation. Nó được thiết kế đặc biệt cho các ứng dụng doanh nghiệp, cho phép các tổ chức xây dựng các giải pháp Blockchain tùy chỉnh.</w:t>
      </w:r>
    </w:p>
    <w:p w14:paraId="529524C8" w14:textId="1EFEF829" w:rsidR="00542D10" w:rsidRPr="006E1D59" w:rsidRDefault="00542D10" w:rsidP="00542D10">
      <w:pPr>
        <w:tabs>
          <w:tab w:val="left" w:pos="284"/>
          <w:tab w:val="left" w:pos="567"/>
          <w:tab w:val="left" w:pos="851"/>
          <w:tab w:val="left" w:leader="dot" w:pos="1134"/>
          <w:tab w:val="left" w:pos="1418"/>
        </w:tabs>
        <w:spacing w:before="12" w:after="12"/>
        <w:rPr>
          <w:rFonts w:cs="Times New Roman"/>
          <w:szCs w:val="26"/>
        </w:rPr>
      </w:pPr>
      <w:r w:rsidRPr="004D0FFB">
        <w:rPr>
          <w:rFonts w:cs="Times New Roman"/>
          <w:szCs w:val="26"/>
          <w:lang w:val="vi-VN"/>
        </w:rPr>
        <w:tab/>
      </w:r>
      <w:r w:rsidRPr="006E1D59">
        <w:rPr>
          <w:rFonts w:cs="Times New Roman"/>
          <w:szCs w:val="26"/>
        </w:rPr>
        <w:t>Hyperledger Fabric có các đặc điểm sau:</w:t>
      </w:r>
    </w:p>
    <w:p w14:paraId="3EB0ECA4" w14:textId="2EEF2D74" w:rsidR="00542D10" w:rsidRPr="00124A41" w:rsidRDefault="00542D10" w:rsidP="00FD0FFC">
      <w:pPr>
        <w:pStyle w:val="ListParagraph"/>
        <w:numPr>
          <w:ilvl w:val="1"/>
          <w:numId w:val="32"/>
        </w:numPr>
        <w:tabs>
          <w:tab w:val="left" w:pos="360"/>
          <w:tab w:val="left" w:pos="567"/>
          <w:tab w:val="left" w:pos="851"/>
          <w:tab w:val="left" w:leader="dot" w:pos="1134"/>
        </w:tabs>
        <w:spacing w:before="12" w:after="12" w:line="264" w:lineRule="auto"/>
        <w:ind w:left="360"/>
        <w:rPr>
          <w:rFonts w:cs="Times New Roman"/>
          <w:iCs/>
          <w:szCs w:val="26"/>
          <w:lang w:val="vi-VN"/>
        </w:rPr>
      </w:pPr>
      <w:r w:rsidRPr="00124A41">
        <w:rPr>
          <w:rFonts w:cs="Times New Roman"/>
          <w:iCs/>
          <w:szCs w:val="26"/>
          <w:lang w:val="vi-VN"/>
        </w:rPr>
        <w:t>Là nền tảng Blockchain riêng tư và cho phép quyền truy cập được kiểm soát.</w:t>
      </w:r>
    </w:p>
    <w:p w14:paraId="24731D35" w14:textId="5635B12D" w:rsidR="00542D10" w:rsidRPr="00124A41" w:rsidRDefault="00124A41" w:rsidP="00FD0FFC">
      <w:pPr>
        <w:pStyle w:val="ListParagraph"/>
        <w:numPr>
          <w:ilvl w:val="1"/>
          <w:numId w:val="32"/>
        </w:numPr>
        <w:tabs>
          <w:tab w:val="left" w:pos="360"/>
          <w:tab w:val="left" w:pos="567"/>
          <w:tab w:val="left" w:pos="851"/>
          <w:tab w:val="left" w:leader="dot" w:pos="1134"/>
        </w:tabs>
        <w:spacing w:before="12" w:after="12" w:line="264" w:lineRule="auto"/>
        <w:ind w:left="360"/>
        <w:rPr>
          <w:rFonts w:cs="Times New Roman"/>
          <w:iCs/>
          <w:szCs w:val="26"/>
          <w:lang w:val="vi-VN"/>
        </w:rPr>
      </w:pPr>
      <w:r w:rsidRPr="00124A41">
        <w:rPr>
          <w:rFonts w:cs="Times New Roman"/>
          <w:iCs/>
          <w:noProof/>
          <w:szCs w:val="26"/>
          <w:lang w:val="en-US" w:eastAsia="ja-JP"/>
        </w:rPr>
        <w:drawing>
          <wp:anchor distT="0" distB="0" distL="114300" distR="114300" simplePos="0" relativeHeight="251659776" behindDoc="0" locked="0" layoutInCell="1" allowOverlap="1" wp14:anchorId="0166467E" wp14:editId="36D017CD">
            <wp:simplePos x="0" y="0"/>
            <wp:positionH relativeFrom="column">
              <wp:posOffset>3703320</wp:posOffset>
            </wp:positionH>
            <wp:positionV relativeFrom="paragraph">
              <wp:posOffset>116205</wp:posOffset>
            </wp:positionV>
            <wp:extent cx="2332892" cy="956905"/>
            <wp:effectExtent l="0" t="0" r="0" b="0"/>
            <wp:wrapSquare wrapText="bothSides"/>
            <wp:docPr id="1964073521" name="Picture 2"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73521" name="Picture 2" descr="A black and white logo&#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32892" cy="956905"/>
                    </a:xfrm>
                    <a:prstGeom prst="rect">
                      <a:avLst/>
                    </a:prstGeom>
                    <a:noFill/>
                    <a:ln>
                      <a:noFill/>
                    </a:ln>
                  </pic:spPr>
                </pic:pic>
              </a:graphicData>
            </a:graphic>
          </wp:anchor>
        </w:drawing>
      </w:r>
      <w:r w:rsidR="00542D10" w:rsidRPr="00124A41">
        <w:rPr>
          <w:rFonts w:cs="Times New Roman"/>
          <w:iCs/>
          <w:szCs w:val="26"/>
          <w:lang w:val="vi-VN"/>
        </w:rPr>
        <w:t>Sử dụng mô hình đồng thuận linh hoạt, có thể tùy chỉnh.</w:t>
      </w:r>
    </w:p>
    <w:p w14:paraId="6F34349F" w14:textId="23643443" w:rsidR="00542D10" w:rsidRPr="00124A41" w:rsidRDefault="00542D10" w:rsidP="00FD0FFC">
      <w:pPr>
        <w:pStyle w:val="ListParagraph"/>
        <w:numPr>
          <w:ilvl w:val="1"/>
          <w:numId w:val="32"/>
        </w:numPr>
        <w:tabs>
          <w:tab w:val="left" w:pos="360"/>
          <w:tab w:val="left" w:pos="567"/>
          <w:tab w:val="left" w:pos="851"/>
          <w:tab w:val="left" w:leader="dot" w:pos="1134"/>
        </w:tabs>
        <w:spacing w:before="12" w:after="12" w:line="264" w:lineRule="auto"/>
        <w:ind w:left="360"/>
        <w:rPr>
          <w:rFonts w:cs="Times New Roman"/>
          <w:iCs/>
          <w:szCs w:val="26"/>
          <w:lang w:val="vi-VN"/>
        </w:rPr>
      </w:pPr>
      <w:r w:rsidRPr="00124A41">
        <w:rPr>
          <w:rFonts w:cs="Times New Roman"/>
          <w:iCs/>
          <w:szCs w:val="26"/>
          <w:lang w:val="vi-VN"/>
        </w:rPr>
        <w:t>Hỗ trợ các hợp đồng thông minh viết bằng nhiều ngôn ngữ lập trình như Go và Java.</w:t>
      </w:r>
    </w:p>
    <w:p w14:paraId="6A7FCAA5" w14:textId="19718C08" w:rsidR="00542D10" w:rsidRPr="00D719D6" w:rsidRDefault="00542D10" w:rsidP="00FD0FFC">
      <w:pPr>
        <w:pStyle w:val="ListParagraph"/>
        <w:numPr>
          <w:ilvl w:val="1"/>
          <w:numId w:val="32"/>
        </w:numPr>
        <w:tabs>
          <w:tab w:val="left" w:pos="360"/>
          <w:tab w:val="left" w:pos="567"/>
          <w:tab w:val="left" w:pos="851"/>
          <w:tab w:val="left" w:leader="dot" w:pos="1134"/>
        </w:tabs>
        <w:spacing w:before="12" w:after="12" w:line="264" w:lineRule="auto"/>
        <w:ind w:left="360"/>
        <w:rPr>
          <w:rStyle w:val="habcChar"/>
        </w:rPr>
      </w:pPr>
      <w:r w:rsidRPr="00124A41">
        <w:rPr>
          <w:rFonts w:cs="Times New Roman"/>
          <w:iCs/>
          <w:szCs w:val="26"/>
          <w:lang w:val="vi-VN"/>
        </w:rPr>
        <w:t>Có khả năng mở rộng cao và hỗ trợ các giao dịch song song</w:t>
      </w:r>
      <w:r w:rsidRPr="006E1D59">
        <w:rPr>
          <w:rFonts w:cs="Times New Roman"/>
          <w:i/>
          <w:szCs w:val="26"/>
          <w:lang w:val="vi-VN"/>
        </w:rPr>
        <w:t>.</w:t>
      </w:r>
      <w:r w:rsidR="00124A41">
        <w:rPr>
          <w:rFonts w:cs="Times New Roman"/>
          <w:i/>
          <w:szCs w:val="26"/>
          <w:lang w:val="vi-VN"/>
        </w:rPr>
        <w:tab/>
      </w:r>
      <w:r w:rsidR="00124A41">
        <w:rPr>
          <w:rFonts w:cs="Times New Roman"/>
          <w:i/>
          <w:szCs w:val="26"/>
          <w:lang w:val="vi-VN"/>
        </w:rPr>
        <w:tab/>
      </w:r>
      <w:r w:rsidR="00124A41">
        <w:rPr>
          <w:rFonts w:cs="Times New Roman"/>
          <w:i/>
          <w:szCs w:val="26"/>
          <w:lang w:val="vi-VN"/>
        </w:rPr>
        <w:tab/>
      </w:r>
      <w:r w:rsidR="00124A41">
        <w:rPr>
          <w:rFonts w:cs="Times New Roman"/>
          <w:i/>
          <w:szCs w:val="26"/>
          <w:lang w:val="vi-VN"/>
        </w:rPr>
        <w:tab/>
      </w:r>
      <w:r w:rsidR="00124A41">
        <w:rPr>
          <w:rFonts w:cs="Times New Roman"/>
          <w:i/>
          <w:szCs w:val="26"/>
          <w:lang w:val="vi-VN"/>
        </w:rPr>
        <w:tab/>
      </w:r>
      <w:r w:rsidR="00124A41">
        <w:rPr>
          <w:rFonts w:cs="Times New Roman"/>
          <w:i/>
          <w:szCs w:val="26"/>
          <w:lang w:val="vi-VN"/>
        </w:rPr>
        <w:tab/>
      </w:r>
    </w:p>
    <w:p w14:paraId="457FE187" w14:textId="790D34DD" w:rsidR="00124A41" w:rsidRPr="00124A41" w:rsidRDefault="0032672E" w:rsidP="00124A41">
      <w:pPr>
        <w:pStyle w:val="ListParagraph"/>
        <w:tabs>
          <w:tab w:val="left" w:pos="284"/>
          <w:tab w:val="left" w:pos="567"/>
          <w:tab w:val="left" w:pos="851"/>
          <w:tab w:val="left" w:leader="dot" w:pos="1134"/>
        </w:tabs>
        <w:spacing w:before="12" w:after="12" w:line="264" w:lineRule="auto"/>
        <w:ind w:left="360"/>
        <w:rPr>
          <w:rFonts w:cs="Times New Roman"/>
          <w:i/>
          <w:szCs w:val="26"/>
          <w:lang w:val="vi-VN"/>
        </w:rPr>
      </w:pPr>
      <w:r>
        <w:rPr>
          <w:rFonts w:cs="Times New Roman"/>
          <w:i/>
          <w:szCs w:val="26"/>
          <w:lang w:val="vi-VN"/>
        </w:rPr>
        <w:tab/>
      </w:r>
      <w:r>
        <w:rPr>
          <w:rFonts w:cs="Times New Roman"/>
          <w:i/>
          <w:szCs w:val="26"/>
          <w:lang w:val="vi-VN"/>
        </w:rPr>
        <w:tab/>
      </w:r>
      <w:r w:rsidRPr="00D719D6">
        <w:rPr>
          <w:rStyle w:val="habcChar"/>
        </w:rPr>
        <w:t xml:space="preserve">     </w:t>
      </w:r>
      <w:r>
        <w:rPr>
          <w:rStyle w:val="habcChar"/>
        </w:rPr>
        <w:tab/>
      </w:r>
      <w:r>
        <w:rPr>
          <w:rStyle w:val="habcChar"/>
        </w:rPr>
        <w:tab/>
      </w:r>
      <w:r>
        <w:rPr>
          <w:rStyle w:val="habcChar"/>
        </w:rPr>
        <w:tab/>
      </w:r>
      <w:r>
        <w:rPr>
          <w:rStyle w:val="habcChar"/>
        </w:rPr>
        <w:tab/>
      </w:r>
      <w:r>
        <w:rPr>
          <w:rStyle w:val="habcChar"/>
        </w:rPr>
        <w:tab/>
      </w:r>
      <w:r>
        <w:rPr>
          <w:rStyle w:val="habcChar"/>
        </w:rPr>
        <w:tab/>
      </w:r>
      <w:bookmarkStart w:id="159" w:name="_Toc183027740"/>
      <w:r w:rsidRPr="0032672E">
        <w:rPr>
          <w:rStyle w:val="habcChar"/>
        </w:rPr>
        <w:t>Hình 3.2. Logo Hyperledger</w:t>
      </w:r>
      <w:bookmarkEnd w:id="159"/>
    </w:p>
    <w:p w14:paraId="438E1B18" w14:textId="1410EA59" w:rsidR="00542D10" w:rsidRPr="00A03FAF" w:rsidRDefault="00542D10" w:rsidP="00FD0FFC">
      <w:pPr>
        <w:pStyle w:val="Heading3"/>
        <w:numPr>
          <w:ilvl w:val="2"/>
          <w:numId w:val="55"/>
        </w:numPr>
      </w:pPr>
      <w:bookmarkStart w:id="160" w:name="_Toc179508159"/>
      <w:bookmarkStart w:id="161" w:name="_Toc182993927"/>
      <w:bookmarkStart w:id="162" w:name="_Toc183024270"/>
      <w:r w:rsidRPr="00A03FAF">
        <w:t>Binance Smart Chain (BSC)</w:t>
      </w:r>
      <w:bookmarkEnd w:id="160"/>
      <w:bookmarkEnd w:id="161"/>
      <w:bookmarkEnd w:id="162"/>
      <w:r w:rsidRPr="00A03FAF">
        <w:t xml:space="preserve"> </w:t>
      </w:r>
    </w:p>
    <w:p w14:paraId="3DB24AED" w14:textId="724F8DC7" w:rsidR="00542D10" w:rsidRPr="006E1D59" w:rsidRDefault="001B0F54" w:rsidP="00542D10">
      <w:pPr>
        <w:tabs>
          <w:tab w:val="left" w:pos="284"/>
          <w:tab w:val="left" w:pos="567"/>
          <w:tab w:val="left" w:pos="851"/>
          <w:tab w:val="left" w:leader="dot" w:pos="1134"/>
          <w:tab w:val="left" w:pos="1418"/>
        </w:tabs>
        <w:spacing w:before="12" w:after="12"/>
        <w:rPr>
          <w:rFonts w:cs="Times New Roman"/>
          <w:szCs w:val="26"/>
        </w:rPr>
      </w:pPr>
      <w:r w:rsidRPr="00304C77">
        <w:rPr>
          <w:rFonts w:cs="Times New Roman"/>
          <w:iCs/>
          <w:noProof/>
          <w:szCs w:val="26"/>
          <w:lang w:val="en-US" w:eastAsia="ja-JP"/>
        </w:rPr>
        <w:drawing>
          <wp:anchor distT="0" distB="0" distL="114300" distR="114300" simplePos="0" relativeHeight="251660800" behindDoc="0" locked="0" layoutInCell="1" allowOverlap="1" wp14:anchorId="7BA85469" wp14:editId="5C890464">
            <wp:simplePos x="0" y="0"/>
            <wp:positionH relativeFrom="column">
              <wp:posOffset>4084955</wp:posOffset>
            </wp:positionH>
            <wp:positionV relativeFrom="paragraph">
              <wp:posOffset>638810</wp:posOffset>
            </wp:positionV>
            <wp:extent cx="2277110" cy="1282065"/>
            <wp:effectExtent l="0" t="0" r="8890" b="0"/>
            <wp:wrapSquare wrapText="bothSides"/>
            <wp:docPr id="419607473" name="Picture 3" descr="Tìm hiểu về Binance Smart Chain là gì? Tổng quan về B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ìm hiểu về Binance Smart Chain là gì? Tổng quan về BS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77110" cy="1282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2D10" w:rsidRPr="006E1D59">
        <w:rPr>
          <w:rFonts w:cs="Times New Roman"/>
          <w:szCs w:val="26"/>
        </w:rPr>
        <w:tab/>
        <w:t>Binance Smart Chain là một nền tảng Blockchain được phát triển bởi Binance, hỗ trợ các hợp đồng thông minh và tương thích với Ethereum. BSC nổi bật với phí giao dịch thấp và tốc độ xử lý nhanh.</w:t>
      </w:r>
    </w:p>
    <w:p w14:paraId="7BF12C74" w14:textId="660F4178" w:rsidR="00542D10" w:rsidRPr="006E1D59" w:rsidRDefault="00542D10" w:rsidP="00542D10">
      <w:pPr>
        <w:tabs>
          <w:tab w:val="left" w:pos="284"/>
          <w:tab w:val="left" w:pos="567"/>
          <w:tab w:val="left" w:pos="851"/>
          <w:tab w:val="left" w:leader="dot" w:pos="1134"/>
          <w:tab w:val="left" w:pos="1418"/>
        </w:tabs>
        <w:spacing w:before="12" w:after="12"/>
        <w:rPr>
          <w:rFonts w:cs="Times New Roman"/>
          <w:szCs w:val="26"/>
        </w:rPr>
      </w:pPr>
      <w:r w:rsidRPr="006E1D59">
        <w:rPr>
          <w:rFonts w:cs="Times New Roman"/>
          <w:szCs w:val="26"/>
        </w:rPr>
        <w:tab/>
        <w:t>Binance Smart Chain có các đặc điểm sau:</w:t>
      </w:r>
    </w:p>
    <w:p w14:paraId="6E434D7B" w14:textId="6926E7BC" w:rsidR="00542D10" w:rsidRPr="00304C77" w:rsidRDefault="00542D10" w:rsidP="00FD0FFC">
      <w:pPr>
        <w:pStyle w:val="ListParagraph"/>
        <w:numPr>
          <w:ilvl w:val="0"/>
          <w:numId w:val="33"/>
        </w:numPr>
        <w:tabs>
          <w:tab w:val="left" w:pos="360"/>
          <w:tab w:val="left" w:pos="567"/>
          <w:tab w:val="left" w:pos="851"/>
          <w:tab w:val="left" w:leader="dot" w:pos="1134"/>
          <w:tab w:val="left" w:pos="1418"/>
        </w:tabs>
        <w:spacing w:before="12" w:after="12" w:line="264" w:lineRule="auto"/>
        <w:ind w:left="360"/>
        <w:rPr>
          <w:rFonts w:cs="Times New Roman"/>
          <w:iCs/>
          <w:szCs w:val="26"/>
        </w:rPr>
      </w:pPr>
      <w:r w:rsidRPr="00304C77">
        <w:rPr>
          <w:rFonts w:cs="Times New Roman"/>
          <w:iCs/>
          <w:szCs w:val="26"/>
        </w:rPr>
        <w:t>Là mạng mở.</w:t>
      </w:r>
    </w:p>
    <w:p w14:paraId="270064E4" w14:textId="23BEE3A6" w:rsidR="00542D10" w:rsidRPr="00304C77" w:rsidRDefault="00542D10" w:rsidP="00FD0FFC">
      <w:pPr>
        <w:pStyle w:val="ListParagraph"/>
        <w:numPr>
          <w:ilvl w:val="0"/>
          <w:numId w:val="33"/>
        </w:numPr>
        <w:tabs>
          <w:tab w:val="left" w:pos="360"/>
          <w:tab w:val="left" w:pos="567"/>
          <w:tab w:val="left" w:pos="851"/>
          <w:tab w:val="left" w:leader="dot" w:pos="1134"/>
          <w:tab w:val="left" w:pos="1418"/>
        </w:tabs>
        <w:spacing w:before="12" w:after="12" w:line="264" w:lineRule="auto"/>
        <w:ind w:left="360"/>
        <w:rPr>
          <w:rFonts w:cs="Times New Roman"/>
          <w:iCs/>
          <w:szCs w:val="26"/>
        </w:rPr>
      </w:pPr>
      <w:r w:rsidRPr="00304C77">
        <w:rPr>
          <w:rFonts w:cs="Times New Roman"/>
          <w:iCs/>
          <w:szCs w:val="26"/>
        </w:rPr>
        <w:t>Sử dụng mô hình đồng thuận bằng chứng cổ phần ủy quyền (DpoS - Delegated Proof of Stake).</w:t>
      </w:r>
    </w:p>
    <w:p w14:paraId="552B4662" w14:textId="399E2CAE" w:rsidR="00542D10" w:rsidRPr="00304C77" w:rsidRDefault="00542D10" w:rsidP="00FD0FFC">
      <w:pPr>
        <w:pStyle w:val="ListParagraph"/>
        <w:numPr>
          <w:ilvl w:val="0"/>
          <w:numId w:val="33"/>
        </w:numPr>
        <w:tabs>
          <w:tab w:val="left" w:pos="360"/>
          <w:tab w:val="left" w:pos="567"/>
          <w:tab w:val="left" w:pos="851"/>
          <w:tab w:val="left" w:leader="dot" w:pos="1134"/>
          <w:tab w:val="left" w:pos="1418"/>
        </w:tabs>
        <w:spacing w:before="12" w:after="12" w:line="264" w:lineRule="auto"/>
        <w:ind w:left="360"/>
        <w:rPr>
          <w:rFonts w:cs="Times New Roman"/>
          <w:iCs/>
          <w:szCs w:val="26"/>
        </w:rPr>
      </w:pPr>
      <w:r w:rsidRPr="00304C77">
        <w:rPr>
          <w:rFonts w:cs="Times New Roman"/>
          <w:iCs/>
          <w:szCs w:val="26"/>
        </w:rPr>
        <w:t>Tương thích với Máy ảo Ethereum (EVM – Ethereum Virtual Machine).</w:t>
      </w:r>
    </w:p>
    <w:p w14:paraId="51801D8A" w14:textId="03E75332" w:rsidR="00542D10" w:rsidRPr="001B0F54" w:rsidRDefault="00542D10" w:rsidP="00FD0FFC">
      <w:pPr>
        <w:pStyle w:val="ListParagraph"/>
        <w:numPr>
          <w:ilvl w:val="0"/>
          <w:numId w:val="33"/>
        </w:numPr>
        <w:tabs>
          <w:tab w:val="left" w:pos="360"/>
          <w:tab w:val="left" w:pos="567"/>
          <w:tab w:val="left" w:pos="851"/>
          <w:tab w:val="left" w:leader="dot" w:pos="1134"/>
          <w:tab w:val="left" w:pos="1418"/>
        </w:tabs>
        <w:spacing w:before="12" w:after="12" w:line="264" w:lineRule="auto"/>
        <w:ind w:left="360"/>
        <w:rPr>
          <w:rFonts w:cs="Times New Roman"/>
          <w:iCs/>
          <w:szCs w:val="26"/>
        </w:rPr>
      </w:pPr>
      <w:r w:rsidRPr="00304C77">
        <w:rPr>
          <w:rFonts w:cs="Times New Roman"/>
          <w:iCs/>
          <w:szCs w:val="26"/>
        </w:rPr>
        <w:t>Hỗ trợ các ngôn ngữ lập trình như Solidity và Vyper.</w:t>
      </w:r>
      <w:r w:rsidR="001B0F54">
        <w:rPr>
          <w:rFonts w:cs="Times New Roman"/>
          <w:iCs/>
          <w:szCs w:val="26"/>
        </w:rPr>
        <w:t xml:space="preserve">           </w:t>
      </w:r>
      <w:r w:rsidRPr="0032672E">
        <w:rPr>
          <w:rStyle w:val="habcChar"/>
        </w:rPr>
        <w:t xml:space="preserve">Hình </w:t>
      </w:r>
      <w:r w:rsidR="001B0F54" w:rsidRPr="0032672E">
        <w:rPr>
          <w:rStyle w:val="habcChar"/>
        </w:rPr>
        <w:t>3</w:t>
      </w:r>
      <w:r w:rsidRPr="0032672E">
        <w:rPr>
          <w:rStyle w:val="habcChar"/>
        </w:rPr>
        <w:t>.3. Logo Binance Smart</w:t>
      </w:r>
      <w:r w:rsidRPr="006E1D59">
        <w:t xml:space="preserve"> Chain</w:t>
      </w:r>
    </w:p>
    <w:p w14:paraId="1F558614" w14:textId="0C1CEE08" w:rsidR="00542D10" w:rsidRPr="00A03FAF" w:rsidRDefault="00542D10" w:rsidP="00FD0FFC">
      <w:pPr>
        <w:pStyle w:val="Heading3"/>
        <w:numPr>
          <w:ilvl w:val="2"/>
          <w:numId w:val="55"/>
        </w:numPr>
      </w:pPr>
      <w:bookmarkStart w:id="163" w:name="_Toc179508161"/>
      <w:bookmarkStart w:id="164" w:name="_Toc182993929"/>
      <w:bookmarkStart w:id="165" w:name="_Toc183024271"/>
      <w:r w:rsidRPr="00A03FAF">
        <w:lastRenderedPageBreak/>
        <w:t>Solana</w:t>
      </w:r>
      <w:bookmarkEnd w:id="163"/>
      <w:bookmarkEnd w:id="164"/>
      <w:bookmarkEnd w:id="165"/>
    </w:p>
    <w:p w14:paraId="2F0581B6" w14:textId="018ACFF6" w:rsidR="00542D10" w:rsidRPr="006E1D59" w:rsidRDefault="00A56C04" w:rsidP="00542D10">
      <w:pPr>
        <w:tabs>
          <w:tab w:val="left" w:pos="284"/>
          <w:tab w:val="left" w:pos="567"/>
          <w:tab w:val="left" w:pos="851"/>
          <w:tab w:val="left" w:leader="dot" w:pos="1134"/>
          <w:tab w:val="left" w:pos="1418"/>
        </w:tabs>
        <w:spacing w:before="12" w:after="12"/>
        <w:rPr>
          <w:rFonts w:cs="Times New Roman"/>
          <w:szCs w:val="26"/>
        </w:rPr>
      </w:pPr>
      <w:r>
        <w:rPr>
          <w:rFonts w:cs="Times New Roman"/>
          <w:iCs/>
          <w:noProof/>
          <w:szCs w:val="26"/>
          <w:lang w:val="en-US" w:eastAsia="ja-JP"/>
        </w:rPr>
        <w:drawing>
          <wp:anchor distT="0" distB="0" distL="114300" distR="114300" simplePos="0" relativeHeight="251662848" behindDoc="0" locked="0" layoutInCell="1" allowOverlap="1" wp14:anchorId="5D06DCB2" wp14:editId="75D1988B">
            <wp:simplePos x="0" y="0"/>
            <wp:positionH relativeFrom="column">
              <wp:posOffset>3482340</wp:posOffset>
            </wp:positionH>
            <wp:positionV relativeFrom="paragraph">
              <wp:posOffset>551180</wp:posOffset>
            </wp:positionV>
            <wp:extent cx="2712720" cy="1203960"/>
            <wp:effectExtent l="0" t="0" r="0" b="0"/>
            <wp:wrapSquare wrapText="bothSides"/>
            <wp:docPr id="1087360527" name="Picture 108736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0527" name="Picture 1087360527"/>
                    <pic:cNvPicPr/>
                  </pic:nvPicPr>
                  <pic:blipFill rotWithShape="1">
                    <a:blip r:embed="rId38">
                      <a:extLst>
                        <a:ext uri="{28A0092B-C50C-407E-A947-70E740481C1C}">
                          <a14:useLocalDpi xmlns:a14="http://schemas.microsoft.com/office/drawing/2010/main" val="0"/>
                        </a:ext>
                      </a:extLst>
                    </a:blip>
                    <a:srcRect b="27222"/>
                    <a:stretch/>
                  </pic:blipFill>
                  <pic:spPr bwMode="auto">
                    <a:xfrm>
                      <a:off x="0" y="0"/>
                      <a:ext cx="2712720"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10" w:rsidRPr="004D0FFB">
        <w:rPr>
          <w:rFonts w:cs="Times New Roman"/>
          <w:szCs w:val="26"/>
          <w:lang w:val="fr-FR"/>
        </w:rPr>
        <w:tab/>
        <w:t xml:space="preserve">Solana là một nền tảng Blockchain nổi bật với tốc độ xử lý giao dịch rất nhanh và phí giao dịch thấp. </w:t>
      </w:r>
      <w:r w:rsidR="00542D10" w:rsidRPr="006E1D59">
        <w:rPr>
          <w:rFonts w:cs="Times New Roman"/>
          <w:szCs w:val="26"/>
        </w:rPr>
        <w:t>Solana được sử dụng rộng rãi trong các ứng dụng tài chính phi tập trung (DeFi – Decentralized Finance) và NFT (Non-Fungible Tokens).</w:t>
      </w:r>
    </w:p>
    <w:p w14:paraId="3FAC8C63" w14:textId="1825E9E6" w:rsidR="00FC73D3" w:rsidRPr="00FC73D3" w:rsidRDefault="00542D10" w:rsidP="00FC73D3">
      <w:pPr>
        <w:tabs>
          <w:tab w:val="left" w:pos="284"/>
          <w:tab w:val="left" w:pos="567"/>
          <w:tab w:val="left" w:pos="851"/>
          <w:tab w:val="left" w:leader="dot" w:pos="1134"/>
          <w:tab w:val="left" w:pos="1418"/>
        </w:tabs>
        <w:spacing w:before="12" w:after="12"/>
        <w:rPr>
          <w:rFonts w:cs="Times New Roman"/>
          <w:szCs w:val="26"/>
        </w:rPr>
      </w:pPr>
      <w:r w:rsidRPr="006E1D59">
        <w:rPr>
          <w:rFonts w:cs="Times New Roman"/>
          <w:szCs w:val="26"/>
        </w:rPr>
        <w:tab/>
        <w:t>Solana có các đặc điểm sau:</w:t>
      </w:r>
    </w:p>
    <w:p w14:paraId="2641C7F2" w14:textId="06BC3652" w:rsidR="00542D10" w:rsidRPr="00304C77" w:rsidRDefault="00542D10" w:rsidP="00FD0FFC">
      <w:pPr>
        <w:pStyle w:val="ListParagraph"/>
        <w:numPr>
          <w:ilvl w:val="0"/>
          <w:numId w:val="35"/>
        </w:numPr>
        <w:tabs>
          <w:tab w:val="left" w:pos="567"/>
          <w:tab w:val="left" w:pos="851"/>
          <w:tab w:val="left" w:leader="dot" w:pos="1134"/>
          <w:tab w:val="left" w:pos="1353"/>
          <w:tab w:val="left" w:pos="1418"/>
        </w:tabs>
        <w:spacing w:before="12" w:after="12" w:line="264" w:lineRule="auto"/>
        <w:ind w:left="360"/>
        <w:rPr>
          <w:rFonts w:cs="Times New Roman"/>
          <w:iCs/>
          <w:szCs w:val="26"/>
        </w:rPr>
      </w:pPr>
      <w:r w:rsidRPr="00304C77">
        <w:rPr>
          <w:rFonts w:cs="Times New Roman"/>
          <w:iCs/>
          <w:szCs w:val="26"/>
        </w:rPr>
        <w:t>Là mạng mở.</w:t>
      </w:r>
    </w:p>
    <w:p w14:paraId="3C3C704B" w14:textId="246795A8" w:rsidR="00304C77" w:rsidRPr="00A56C04" w:rsidRDefault="00542D10" w:rsidP="00A56C04">
      <w:pPr>
        <w:pStyle w:val="ListParagraph"/>
        <w:numPr>
          <w:ilvl w:val="0"/>
          <w:numId w:val="35"/>
        </w:numPr>
        <w:tabs>
          <w:tab w:val="left" w:pos="567"/>
          <w:tab w:val="left" w:pos="851"/>
          <w:tab w:val="left" w:leader="dot" w:pos="1134"/>
          <w:tab w:val="left" w:pos="1353"/>
          <w:tab w:val="left" w:pos="1418"/>
        </w:tabs>
        <w:spacing w:before="12" w:after="12" w:line="264" w:lineRule="auto"/>
        <w:ind w:left="360"/>
        <w:rPr>
          <w:rFonts w:cs="Times New Roman"/>
          <w:iCs/>
          <w:szCs w:val="26"/>
        </w:rPr>
      </w:pPr>
      <w:r w:rsidRPr="00304C77">
        <w:rPr>
          <w:rFonts w:cs="Times New Roman"/>
          <w:iCs/>
          <w:szCs w:val="26"/>
        </w:rPr>
        <w:t>Sử dụng mô hình đồng thuận bằng chứng lịch sử (PoH – Proof of History) kết hợp với bằng chứng cổ phần (PoS).</w:t>
      </w:r>
      <w:r w:rsidR="00A56C04">
        <w:rPr>
          <w:rFonts w:cs="Times New Roman"/>
          <w:iCs/>
          <w:szCs w:val="26"/>
        </w:rPr>
        <w:t xml:space="preserve">                                                                  </w:t>
      </w:r>
      <w:r w:rsidR="00A56C04" w:rsidRPr="00D719D6">
        <w:rPr>
          <w:rStyle w:val="habcChar"/>
        </w:rPr>
        <w:t>Hình 3.4. Solana</w:t>
      </w:r>
      <w:r w:rsidR="00A56C04" w:rsidRPr="00A56C04">
        <w:rPr>
          <w:rFonts w:cs="Times New Roman"/>
          <w:i/>
          <w:szCs w:val="26"/>
        </w:rPr>
        <w:t xml:space="preserve">     </w:t>
      </w:r>
      <w:r w:rsidR="00A56C04">
        <w:rPr>
          <w:rFonts w:cs="Times New Roman"/>
          <w:iCs/>
          <w:szCs w:val="26"/>
        </w:rPr>
        <w:t xml:space="preserve">                   </w:t>
      </w:r>
    </w:p>
    <w:p w14:paraId="58D6F1AC" w14:textId="5B693762" w:rsidR="00542D10" w:rsidRPr="00304C77" w:rsidRDefault="00542D10" w:rsidP="00FD0FFC">
      <w:pPr>
        <w:pStyle w:val="ListParagraph"/>
        <w:numPr>
          <w:ilvl w:val="0"/>
          <w:numId w:val="35"/>
        </w:numPr>
        <w:tabs>
          <w:tab w:val="left" w:pos="567"/>
          <w:tab w:val="left" w:pos="851"/>
          <w:tab w:val="left" w:leader="dot" w:pos="1134"/>
          <w:tab w:val="left" w:pos="1353"/>
          <w:tab w:val="left" w:pos="1418"/>
        </w:tabs>
        <w:spacing w:before="12" w:after="12" w:line="264" w:lineRule="auto"/>
        <w:ind w:left="360"/>
        <w:rPr>
          <w:rFonts w:cs="Times New Roman"/>
          <w:iCs/>
          <w:szCs w:val="26"/>
        </w:rPr>
      </w:pPr>
      <w:r w:rsidRPr="00304C77">
        <w:rPr>
          <w:rFonts w:cs="Times New Roman"/>
          <w:iCs/>
          <w:szCs w:val="26"/>
        </w:rPr>
        <w:t>Có khả năng xử lý hàng nghìn giao dịch mỗi giây.</w:t>
      </w:r>
      <w:r w:rsidR="00A56C04">
        <w:rPr>
          <w:rFonts w:cs="Times New Roman"/>
          <w:iCs/>
          <w:szCs w:val="26"/>
        </w:rPr>
        <w:t xml:space="preserve"> </w:t>
      </w:r>
    </w:p>
    <w:p w14:paraId="490247EC" w14:textId="6536A99A" w:rsidR="00542D10" w:rsidRPr="00304C77" w:rsidRDefault="00542D10" w:rsidP="00FD0FFC">
      <w:pPr>
        <w:pStyle w:val="ListParagraph"/>
        <w:numPr>
          <w:ilvl w:val="0"/>
          <w:numId w:val="35"/>
        </w:numPr>
        <w:tabs>
          <w:tab w:val="left" w:pos="567"/>
          <w:tab w:val="left" w:pos="851"/>
          <w:tab w:val="left" w:leader="dot" w:pos="1134"/>
          <w:tab w:val="left" w:pos="1353"/>
          <w:tab w:val="left" w:pos="1418"/>
        </w:tabs>
        <w:spacing w:before="12" w:after="12" w:line="264" w:lineRule="auto"/>
        <w:ind w:left="360"/>
        <w:rPr>
          <w:rFonts w:cs="Times New Roman"/>
          <w:iCs/>
          <w:szCs w:val="26"/>
        </w:rPr>
      </w:pPr>
      <w:r w:rsidRPr="00304C77">
        <w:rPr>
          <w:rFonts w:cs="Times New Roman"/>
          <w:iCs/>
          <w:szCs w:val="26"/>
        </w:rPr>
        <w:t>Hỗ trợ các ngôn ngữ lập trình như Rust và C.</w:t>
      </w:r>
    </w:p>
    <w:p w14:paraId="0C689700" w14:textId="77777777" w:rsidR="00A56C04" w:rsidRPr="00A03FAF" w:rsidRDefault="00A56C04" w:rsidP="00A56C04">
      <w:pPr>
        <w:pStyle w:val="Heading2"/>
        <w:numPr>
          <w:ilvl w:val="1"/>
          <w:numId w:val="55"/>
        </w:numPr>
      </w:pPr>
      <w:bookmarkStart w:id="166" w:name="_Toc182993931"/>
      <w:bookmarkStart w:id="167" w:name="_Toc183024272"/>
      <w:r w:rsidRPr="00A03FAF">
        <w:t>Thử nghiệm Blockchain trên môi trường Hyperledger Fabric</w:t>
      </w:r>
      <w:bookmarkEnd w:id="166"/>
      <w:bookmarkEnd w:id="167"/>
    </w:p>
    <w:p w14:paraId="237586AF" w14:textId="77777777" w:rsidR="00A56C04" w:rsidRPr="00304C77" w:rsidRDefault="00A56C04" w:rsidP="00A56C04">
      <w:r w:rsidRPr="00304C77">
        <w:t>Phần cài đặt thử nghiệm được thực hiện trên:</w:t>
      </w:r>
    </w:p>
    <w:p w14:paraId="6EBCBD71" w14:textId="77777777" w:rsidR="00A56C04" w:rsidRPr="00794D30" w:rsidRDefault="00A56C04" w:rsidP="00A56C04">
      <w:pPr>
        <w:pStyle w:val="ListParagraph"/>
        <w:widowControl w:val="0"/>
        <w:numPr>
          <w:ilvl w:val="0"/>
          <w:numId w:val="37"/>
        </w:numPr>
        <w:tabs>
          <w:tab w:val="left" w:pos="540"/>
        </w:tabs>
        <w:autoSpaceDE w:val="0"/>
        <w:autoSpaceDN w:val="0"/>
        <w:spacing w:before="42" w:line="240" w:lineRule="auto"/>
        <w:ind w:left="450"/>
        <w:contextualSpacing w:val="0"/>
        <w:jc w:val="left"/>
        <w:rPr>
          <w:iCs/>
          <w:lang w:val="vi-VN"/>
        </w:rPr>
      </w:pPr>
      <w:r w:rsidRPr="00794D30">
        <w:rPr>
          <w:iCs/>
          <w:lang w:val="vi-VN"/>
        </w:rPr>
        <w:t>Máy</w:t>
      </w:r>
      <w:r w:rsidRPr="00794D30">
        <w:rPr>
          <w:iCs/>
          <w:spacing w:val="-2"/>
          <w:lang w:val="vi-VN"/>
        </w:rPr>
        <w:t xml:space="preserve"> </w:t>
      </w:r>
      <w:r w:rsidRPr="00794D30">
        <w:rPr>
          <w:iCs/>
          <w:lang w:val="vi-VN"/>
        </w:rPr>
        <w:t>ảo</w:t>
      </w:r>
      <w:r w:rsidRPr="00794D30">
        <w:rPr>
          <w:iCs/>
          <w:spacing w:val="-1"/>
          <w:lang w:val="vi-VN"/>
        </w:rPr>
        <w:t xml:space="preserve"> </w:t>
      </w:r>
      <w:r w:rsidRPr="00794D30">
        <w:rPr>
          <w:iCs/>
          <w:lang w:val="vi-VN"/>
        </w:rPr>
        <w:t>Ubuntu</w:t>
      </w:r>
      <w:r w:rsidRPr="00794D30">
        <w:rPr>
          <w:iCs/>
          <w:spacing w:val="-1"/>
          <w:lang w:val="vi-VN"/>
        </w:rPr>
        <w:t xml:space="preserve"> </w:t>
      </w:r>
      <w:r w:rsidRPr="00794D30">
        <w:rPr>
          <w:iCs/>
          <w:lang w:val="vi-VN"/>
        </w:rPr>
        <w:t>v24.04.1</w:t>
      </w:r>
    </w:p>
    <w:p w14:paraId="59BC7808" w14:textId="77777777" w:rsidR="00A56C04" w:rsidRPr="00794D30" w:rsidRDefault="00A56C04" w:rsidP="00A56C04">
      <w:pPr>
        <w:pStyle w:val="ListParagraph"/>
        <w:widowControl w:val="0"/>
        <w:numPr>
          <w:ilvl w:val="0"/>
          <w:numId w:val="37"/>
        </w:numPr>
        <w:tabs>
          <w:tab w:val="left" w:pos="540"/>
        </w:tabs>
        <w:autoSpaceDE w:val="0"/>
        <w:autoSpaceDN w:val="0"/>
        <w:spacing w:before="30" w:line="240" w:lineRule="auto"/>
        <w:ind w:left="450"/>
        <w:contextualSpacing w:val="0"/>
        <w:jc w:val="left"/>
        <w:rPr>
          <w:iCs/>
          <w:lang w:val="vi-VN"/>
        </w:rPr>
      </w:pPr>
      <w:r w:rsidRPr="00794D30">
        <w:rPr>
          <w:iCs/>
          <w:lang w:val="vi-VN"/>
        </w:rPr>
        <w:t>Hyperledger</w:t>
      </w:r>
      <w:r w:rsidRPr="00794D30">
        <w:rPr>
          <w:iCs/>
          <w:spacing w:val="-3"/>
          <w:lang w:val="vi-VN"/>
        </w:rPr>
        <w:t xml:space="preserve"> </w:t>
      </w:r>
      <w:r w:rsidRPr="00794D30">
        <w:rPr>
          <w:iCs/>
          <w:lang w:val="vi-VN"/>
        </w:rPr>
        <w:t>Fabric</w:t>
      </w:r>
      <w:r w:rsidRPr="00794D30">
        <w:rPr>
          <w:iCs/>
          <w:spacing w:val="-1"/>
          <w:lang w:val="vi-VN"/>
        </w:rPr>
        <w:t xml:space="preserve"> </w:t>
      </w:r>
      <w:r w:rsidRPr="00794D30">
        <w:rPr>
          <w:iCs/>
          <w:lang w:val="vi-VN"/>
        </w:rPr>
        <w:t>v2.5.9</w:t>
      </w:r>
    </w:p>
    <w:p w14:paraId="2E55BEF9" w14:textId="77777777" w:rsidR="00A56C04" w:rsidRPr="00A03FAF" w:rsidRDefault="00A56C04" w:rsidP="00A56C04">
      <w:pPr>
        <w:pStyle w:val="Heading3"/>
        <w:numPr>
          <w:ilvl w:val="2"/>
          <w:numId w:val="55"/>
        </w:numPr>
      </w:pPr>
      <w:bookmarkStart w:id="168" w:name="_Toc182993932"/>
      <w:bookmarkStart w:id="169" w:name="_Toc183023757"/>
      <w:bookmarkStart w:id="170" w:name="_Toc183024273"/>
      <w:r w:rsidRPr="00A03FAF">
        <w:t>Cài đặt các phần mềm Git, cURL, Docker-compose</w:t>
      </w:r>
      <w:bookmarkEnd w:id="168"/>
      <w:bookmarkEnd w:id="169"/>
      <w:bookmarkEnd w:id="170"/>
    </w:p>
    <w:p w14:paraId="2A8C17CC" w14:textId="77777777" w:rsidR="00A56C04" w:rsidRPr="00794D30" w:rsidRDefault="00A56C04" w:rsidP="00A56C04">
      <w:pPr>
        <w:pStyle w:val="ListParagraph"/>
        <w:widowControl w:val="0"/>
        <w:numPr>
          <w:ilvl w:val="0"/>
          <w:numId w:val="38"/>
        </w:numPr>
        <w:tabs>
          <w:tab w:val="left" w:pos="966"/>
          <w:tab w:val="left" w:pos="4433"/>
        </w:tabs>
        <w:autoSpaceDE w:val="0"/>
        <w:autoSpaceDN w:val="0"/>
        <w:spacing w:before="42" w:line="240" w:lineRule="auto"/>
        <w:ind w:left="360"/>
        <w:jc w:val="left"/>
        <w:rPr>
          <w:rFonts w:ascii="Wingdings" w:hAnsi="Wingdings"/>
          <w:iCs/>
          <w:lang w:val="vi-VN"/>
        </w:rPr>
      </w:pPr>
      <w:r w:rsidRPr="00794D30">
        <w:rPr>
          <w:iCs/>
          <w:lang w:val="vi-VN"/>
        </w:rPr>
        <w:t>Cài</w:t>
      </w:r>
      <w:r w:rsidRPr="00794D30">
        <w:rPr>
          <w:iCs/>
          <w:spacing w:val="-3"/>
          <w:lang w:val="vi-VN"/>
        </w:rPr>
        <w:t xml:space="preserve"> </w:t>
      </w:r>
      <w:r w:rsidRPr="00794D30">
        <w:rPr>
          <w:iCs/>
          <w:lang w:val="vi-VN"/>
        </w:rPr>
        <w:t>đặt</w:t>
      </w:r>
      <w:r w:rsidRPr="00794D30">
        <w:rPr>
          <w:iCs/>
          <w:spacing w:val="-3"/>
          <w:lang w:val="vi-VN"/>
        </w:rPr>
        <w:t xml:space="preserve"> </w:t>
      </w:r>
      <w:r w:rsidRPr="00794D30">
        <w:rPr>
          <w:iCs/>
          <w:lang w:val="vi-VN"/>
        </w:rPr>
        <w:t>Git:</w:t>
      </w:r>
      <w:r w:rsidRPr="00794D30">
        <w:rPr>
          <w:iCs/>
          <w:lang w:val="vi-VN"/>
        </w:rPr>
        <w:tab/>
      </w:r>
      <w:r w:rsidRPr="00794D30">
        <w:rPr>
          <w:i/>
          <w:lang w:val="vi-VN"/>
        </w:rPr>
        <w:t>sudo</w:t>
      </w:r>
      <w:r w:rsidRPr="00794D30">
        <w:rPr>
          <w:i/>
          <w:spacing w:val="-2"/>
          <w:lang w:val="vi-VN"/>
        </w:rPr>
        <w:t xml:space="preserve"> </w:t>
      </w:r>
      <w:r w:rsidRPr="00794D30">
        <w:rPr>
          <w:i/>
          <w:lang w:val="vi-VN"/>
        </w:rPr>
        <w:t>apt-get</w:t>
      </w:r>
      <w:r w:rsidRPr="00794D30">
        <w:rPr>
          <w:i/>
          <w:spacing w:val="-2"/>
          <w:lang w:val="vi-VN"/>
        </w:rPr>
        <w:t xml:space="preserve"> </w:t>
      </w:r>
      <w:r w:rsidRPr="00794D30">
        <w:rPr>
          <w:i/>
          <w:lang w:val="vi-VN"/>
        </w:rPr>
        <w:t>install git -y</w:t>
      </w:r>
    </w:p>
    <w:p w14:paraId="5B79AF92" w14:textId="77777777" w:rsidR="00A56C04" w:rsidRPr="00794D30" w:rsidRDefault="00A56C04" w:rsidP="00A56C04">
      <w:pPr>
        <w:pStyle w:val="ListParagraph"/>
        <w:widowControl w:val="0"/>
        <w:numPr>
          <w:ilvl w:val="0"/>
          <w:numId w:val="38"/>
        </w:numPr>
        <w:tabs>
          <w:tab w:val="left" w:pos="966"/>
          <w:tab w:val="left" w:pos="4433"/>
        </w:tabs>
        <w:autoSpaceDE w:val="0"/>
        <w:autoSpaceDN w:val="0"/>
        <w:spacing w:before="30" w:line="240" w:lineRule="auto"/>
        <w:ind w:left="360"/>
        <w:jc w:val="left"/>
        <w:rPr>
          <w:rFonts w:ascii="Wingdings" w:hAnsi="Wingdings"/>
          <w:iCs/>
          <w:lang w:val="vi-VN"/>
        </w:rPr>
      </w:pPr>
      <w:r w:rsidRPr="00794D30">
        <w:rPr>
          <w:iCs/>
          <w:lang w:val="vi-VN"/>
        </w:rPr>
        <w:t>Cài</w:t>
      </w:r>
      <w:r w:rsidRPr="00794D30">
        <w:rPr>
          <w:iCs/>
          <w:spacing w:val="-4"/>
          <w:lang w:val="vi-VN"/>
        </w:rPr>
        <w:t xml:space="preserve"> </w:t>
      </w:r>
      <w:r w:rsidRPr="00794D30">
        <w:rPr>
          <w:iCs/>
          <w:lang w:val="vi-VN"/>
        </w:rPr>
        <w:t>đặt</w:t>
      </w:r>
      <w:r w:rsidRPr="00794D30">
        <w:rPr>
          <w:iCs/>
          <w:spacing w:val="-3"/>
          <w:lang w:val="vi-VN"/>
        </w:rPr>
        <w:t xml:space="preserve"> </w:t>
      </w:r>
      <w:r w:rsidRPr="00794D30">
        <w:rPr>
          <w:iCs/>
          <w:lang w:val="vi-VN"/>
        </w:rPr>
        <w:t>cURL:</w:t>
      </w:r>
      <w:r w:rsidRPr="00794D30">
        <w:rPr>
          <w:iCs/>
          <w:lang w:val="vi-VN"/>
        </w:rPr>
        <w:tab/>
      </w:r>
      <w:r w:rsidRPr="00794D30">
        <w:rPr>
          <w:i/>
          <w:lang w:val="vi-VN"/>
        </w:rPr>
        <w:t>sudo</w:t>
      </w:r>
      <w:r w:rsidRPr="00794D30">
        <w:rPr>
          <w:i/>
          <w:spacing w:val="-2"/>
          <w:lang w:val="vi-VN"/>
        </w:rPr>
        <w:t xml:space="preserve"> </w:t>
      </w:r>
      <w:r w:rsidRPr="00794D30">
        <w:rPr>
          <w:i/>
          <w:lang w:val="vi-VN"/>
        </w:rPr>
        <w:t>apt-get</w:t>
      </w:r>
      <w:r w:rsidRPr="00794D30">
        <w:rPr>
          <w:i/>
          <w:spacing w:val="-2"/>
          <w:lang w:val="vi-VN"/>
        </w:rPr>
        <w:t xml:space="preserve"> </w:t>
      </w:r>
      <w:r w:rsidRPr="00794D30">
        <w:rPr>
          <w:i/>
          <w:lang w:val="vi-VN"/>
        </w:rPr>
        <w:t>install</w:t>
      </w:r>
      <w:r w:rsidRPr="00794D30">
        <w:rPr>
          <w:i/>
          <w:spacing w:val="-1"/>
          <w:lang w:val="vi-VN"/>
        </w:rPr>
        <w:t xml:space="preserve"> </w:t>
      </w:r>
      <w:r w:rsidRPr="00794D30">
        <w:rPr>
          <w:i/>
          <w:lang w:val="vi-VN"/>
        </w:rPr>
        <w:t>curl</w:t>
      </w:r>
      <w:r w:rsidRPr="00794D30">
        <w:rPr>
          <w:i/>
          <w:spacing w:val="2"/>
          <w:lang w:val="vi-VN"/>
        </w:rPr>
        <w:t xml:space="preserve"> </w:t>
      </w:r>
      <w:r w:rsidRPr="00794D30">
        <w:rPr>
          <w:i/>
          <w:lang w:val="vi-VN"/>
        </w:rPr>
        <w:t>-y</w:t>
      </w:r>
    </w:p>
    <w:p w14:paraId="6651524C" w14:textId="77777777" w:rsidR="00A56C04" w:rsidRPr="00794D30" w:rsidRDefault="00A56C04" w:rsidP="00A56C04">
      <w:pPr>
        <w:pStyle w:val="ListParagraph"/>
        <w:widowControl w:val="0"/>
        <w:numPr>
          <w:ilvl w:val="0"/>
          <w:numId w:val="38"/>
        </w:numPr>
        <w:tabs>
          <w:tab w:val="left" w:pos="966"/>
          <w:tab w:val="left" w:pos="4433"/>
        </w:tabs>
        <w:autoSpaceDE w:val="0"/>
        <w:autoSpaceDN w:val="0"/>
        <w:spacing w:before="29" w:line="240" w:lineRule="auto"/>
        <w:ind w:left="360"/>
        <w:jc w:val="left"/>
        <w:rPr>
          <w:rFonts w:ascii="Wingdings" w:hAnsi="Wingdings"/>
          <w:iCs/>
          <w:lang w:val="vi-VN"/>
        </w:rPr>
      </w:pPr>
      <w:r w:rsidRPr="00794D30">
        <w:rPr>
          <w:iCs/>
          <w:lang w:val="vi-VN"/>
        </w:rPr>
        <w:t>Cài</w:t>
      </w:r>
      <w:r w:rsidRPr="00794D30">
        <w:rPr>
          <w:iCs/>
          <w:spacing w:val="-4"/>
          <w:lang w:val="vi-VN"/>
        </w:rPr>
        <w:t xml:space="preserve"> </w:t>
      </w:r>
      <w:r w:rsidRPr="00794D30">
        <w:rPr>
          <w:iCs/>
          <w:lang w:val="vi-VN"/>
        </w:rPr>
        <w:t>đặt</w:t>
      </w:r>
      <w:r w:rsidRPr="00794D30">
        <w:rPr>
          <w:iCs/>
          <w:spacing w:val="-3"/>
          <w:lang w:val="vi-VN"/>
        </w:rPr>
        <w:t xml:space="preserve"> </w:t>
      </w:r>
      <w:r w:rsidRPr="00794D30">
        <w:rPr>
          <w:iCs/>
          <w:lang w:val="vi-VN"/>
        </w:rPr>
        <w:t>Docker-compose:</w:t>
      </w:r>
      <w:r w:rsidRPr="00794D30">
        <w:rPr>
          <w:iCs/>
          <w:lang w:val="vi-VN"/>
        </w:rPr>
        <w:tab/>
      </w:r>
      <w:r w:rsidRPr="00794D30">
        <w:rPr>
          <w:i/>
          <w:lang w:val="vi-VN"/>
        </w:rPr>
        <w:t>sudo</w:t>
      </w:r>
      <w:r w:rsidRPr="00794D30">
        <w:rPr>
          <w:i/>
          <w:spacing w:val="-3"/>
          <w:lang w:val="vi-VN"/>
        </w:rPr>
        <w:t xml:space="preserve"> </w:t>
      </w:r>
      <w:r w:rsidRPr="00794D30">
        <w:rPr>
          <w:i/>
          <w:lang w:val="vi-VN"/>
        </w:rPr>
        <w:t>apt</w:t>
      </w:r>
      <w:r w:rsidRPr="00794D30">
        <w:rPr>
          <w:i/>
          <w:spacing w:val="-1"/>
          <w:lang w:val="vi-VN"/>
        </w:rPr>
        <w:t xml:space="preserve"> </w:t>
      </w:r>
      <w:r w:rsidRPr="00794D30">
        <w:rPr>
          <w:i/>
          <w:lang w:val="vi-VN"/>
        </w:rPr>
        <w:t>-y</w:t>
      </w:r>
      <w:r w:rsidRPr="00794D30">
        <w:rPr>
          <w:i/>
          <w:spacing w:val="-6"/>
          <w:lang w:val="vi-VN"/>
        </w:rPr>
        <w:t xml:space="preserve"> </w:t>
      </w:r>
      <w:r w:rsidRPr="00794D30">
        <w:rPr>
          <w:i/>
          <w:lang w:val="vi-VN"/>
        </w:rPr>
        <w:t>install docker-compose</w:t>
      </w:r>
    </w:p>
    <w:p w14:paraId="58CF1AC7" w14:textId="77777777" w:rsidR="00A56C04" w:rsidRPr="00794D30" w:rsidRDefault="00A56C04" w:rsidP="00A56C04">
      <w:pPr>
        <w:pStyle w:val="ListParagraph"/>
        <w:widowControl w:val="0"/>
        <w:numPr>
          <w:ilvl w:val="0"/>
          <w:numId w:val="38"/>
        </w:numPr>
        <w:tabs>
          <w:tab w:val="left" w:pos="966"/>
        </w:tabs>
        <w:autoSpaceDE w:val="0"/>
        <w:autoSpaceDN w:val="0"/>
        <w:spacing w:before="30" w:line="240" w:lineRule="auto"/>
        <w:ind w:left="360"/>
        <w:jc w:val="left"/>
        <w:rPr>
          <w:rFonts w:ascii="Wingdings" w:hAnsi="Wingdings"/>
          <w:iCs/>
          <w:lang w:val="vi-VN"/>
        </w:rPr>
      </w:pPr>
      <w:r w:rsidRPr="00794D30">
        <w:rPr>
          <w:iCs/>
          <w:lang w:val="vi-VN"/>
        </w:rPr>
        <w:t>Kiểm</w:t>
      </w:r>
      <w:r w:rsidRPr="00794D30">
        <w:rPr>
          <w:iCs/>
          <w:spacing w:val="-2"/>
          <w:lang w:val="vi-VN"/>
        </w:rPr>
        <w:t xml:space="preserve"> </w:t>
      </w:r>
      <w:r w:rsidRPr="00794D30">
        <w:rPr>
          <w:iCs/>
          <w:lang w:val="vi-VN"/>
        </w:rPr>
        <w:t>tra</w:t>
      </w:r>
      <w:r w:rsidRPr="00794D30">
        <w:rPr>
          <w:iCs/>
          <w:spacing w:val="-2"/>
          <w:lang w:val="vi-VN"/>
        </w:rPr>
        <w:t xml:space="preserve"> </w:t>
      </w:r>
      <w:r w:rsidRPr="00794D30">
        <w:rPr>
          <w:iCs/>
          <w:lang w:val="vi-VN"/>
        </w:rPr>
        <w:t>phiên</w:t>
      </w:r>
      <w:r w:rsidRPr="00794D30">
        <w:rPr>
          <w:iCs/>
          <w:spacing w:val="-2"/>
          <w:lang w:val="vi-VN"/>
        </w:rPr>
        <w:t xml:space="preserve"> </w:t>
      </w:r>
      <w:r w:rsidRPr="00794D30">
        <w:rPr>
          <w:iCs/>
          <w:lang w:val="vi-VN"/>
        </w:rPr>
        <w:t>bản</w:t>
      </w:r>
      <w:r w:rsidRPr="00794D30">
        <w:rPr>
          <w:iCs/>
          <w:spacing w:val="-2"/>
          <w:lang w:val="vi-VN"/>
        </w:rPr>
        <w:t xml:space="preserve"> </w:t>
      </w:r>
      <w:r w:rsidRPr="00794D30">
        <w:rPr>
          <w:iCs/>
          <w:lang w:val="vi-VN"/>
        </w:rPr>
        <w:t>của</w:t>
      </w:r>
      <w:r w:rsidRPr="00794D30">
        <w:rPr>
          <w:iCs/>
          <w:spacing w:val="1"/>
          <w:lang w:val="vi-VN"/>
        </w:rPr>
        <w:t xml:space="preserve"> </w:t>
      </w:r>
      <w:r w:rsidRPr="00794D30">
        <w:rPr>
          <w:iCs/>
          <w:lang w:val="vi-VN"/>
        </w:rPr>
        <w:t>các phần mềm</w:t>
      </w:r>
      <w:r w:rsidRPr="00794D30">
        <w:rPr>
          <w:iCs/>
          <w:spacing w:val="-2"/>
          <w:lang w:val="vi-VN"/>
        </w:rPr>
        <w:t xml:space="preserve"> </w:t>
      </w:r>
      <w:r w:rsidRPr="00794D30">
        <w:rPr>
          <w:iCs/>
          <w:lang w:val="vi-VN"/>
        </w:rPr>
        <w:t>vừa</w:t>
      </w:r>
      <w:r w:rsidRPr="00794D30">
        <w:rPr>
          <w:iCs/>
          <w:spacing w:val="-2"/>
          <w:lang w:val="vi-VN"/>
        </w:rPr>
        <w:t xml:space="preserve"> </w:t>
      </w:r>
      <w:r w:rsidRPr="00794D30">
        <w:rPr>
          <w:iCs/>
          <w:lang w:val="vi-VN"/>
        </w:rPr>
        <w:t>cài đặt:</w:t>
      </w:r>
    </w:p>
    <w:p w14:paraId="1C433716" w14:textId="77777777" w:rsidR="00A56C04" w:rsidRDefault="00A56C04" w:rsidP="00A56C04">
      <w:pPr>
        <w:pStyle w:val="BodyText"/>
        <w:spacing w:before="42" w:line="271" w:lineRule="auto"/>
        <w:ind w:left="4227" w:right="4229" w:firstLine="64"/>
        <w:jc w:val="left"/>
        <w:rPr>
          <w:i/>
          <w:iCs/>
        </w:rPr>
      </w:pPr>
      <w:r w:rsidRPr="00794D30">
        <w:rPr>
          <w:i/>
          <w:iCs/>
          <w:lang w:val="vi-VN"/>
        </w:rPr>
        <w:t>git --version</w:t>
      </w:r>
      <w:r w:rsidRPr="00794D30">
        <w:rPr>
          <w:i/>
          <w:iCs/>
          <w:spacing w:val="1"/>
          <w:lang w:val="vi-VN"/>
        </w:rPr>
        <w:t xml:space="preserve"> </w:t>
      </w:r>
      <w:r w:rsidRPr="00794D30">
        <w:rPr>
          <w:i/>
          <w:iCs/>
          <w:lang w:val="vi-VN"/>
        </w:rPr>
        <w:t>curl</w:t>
      </w:r>
      <w:r w:rsidRPr="00794D30">
        <w:rPr>
          <w:i/>
          <w:iCs/>
          <w:spacing w:val="-14"/>
          <w:lang w:val="vi-VN"/>
        </w:rPr>
        <w:t xml:space="preserve"> </w:t>
      </w:r>
      <w:r>
        <w:rPr>
          <w:i/>
          <w:iCs/>
          <w:lang w:val="vi-VN"/>
        </w:rPr>
        <w:t>–</w:t>
      </w:r>
      <w:r w:rsidRPr="00794D30">
        <w:rPr>
          <w:i/>
          <w:iCs/>
          <w:lang w:val="vi-VN"/>
        </w:rPr>
        <w:t>versio</w:t>
      </w:r>
      <w:r>
        <w:rPr>
          <w:i/>
          <w:iCs/>
        </w:rPr>
        <w:t>r</w:t>
      </w:r>
    </w:p>
    <w:p w14:paraId="59A504F5" w14:textId="77777777" w:rsidR="00A56C04" w:rsidRPr="00794D30" w:rsidRDefault="00A56C04" w:rsidP="00A56C04">
      <w:pPr>
        <w:pStyle w:val="BodyText"/>
        <w:tabs>
          <w:tab w:val="left" w:pos="6300"/>
        </w:tabs>
        <w:spacing w:before="72" w:line="271" w:lineRule="auto"/>
        <w:ind w:left="3600" w:right="3570"/>
        <w:jc w:val="center"/>
        <w:rPr>
          <w:i/>
          <w:iCs/>
          <w:spacing w:val="1"/>
          <w:lang w:val="vi-VN"/>
        </w:rPr>
      </w:pPr>
      <w:r w:rsidRPr="00794D30">
        <w:rPr>
          <w:i/>
          <w:iCs/>
          <w:lang w:val="vi-VN"/>
        </w:rPr>
        <w:t>docker --version</w:t>
      </w:r>
      <w:r w:rsidRPr="00794D30">
        <w:rPr>
          <w:i/>
          <w:iCs/>
          <w:spacing w:val="1"/>
          <w:lang w:val="vi-VN"/>
        </w:rPr>
        <w:t xml:space="preserve"> </w:t>
      </w:r>
    </w:p>
    <w:p w14:paraId="2ABC0D29" w14:textId="77777777" w:rsidR="00A56C04" w:rsidRPr="00794D30" w:rsidRDefault="00A56C04" w:rsidP="00A56C04">
      <w:pPr>
        <w:pStyle w:val="BodyText"/>
        <w:tabs>
          <w:tab w:val="left" w:pos="6300"/>
        </w:tabs>
        <w:spacing w:before="72" w:line="271" w:lineRule="auto"/>
        <w:ind w:left="3510" w:right="3570"/>
        <w:jc w:val="center"/>
        <w:rPr>
          <w:i/>
          <w:iCs/>
          <w:lang w:val="vi-VN"/>
        </w:rPr>
      </w:pPr>
      <w:r w:rsidRPr="00794D30">
        <w:rPr>
          <w:i/>
          <w:iCs/>
          <w:lang w:val="vi-VN"/>
        </w:rPr>
        <w:t>docker-compose</w:t>
      </w:r>
      <w:r w:rsidRPr="00794D30">
        <w:rPr>
          <w:i/>
          <w:iCs/>
          <w:spacing w:val="-13"/>
          <w:lang w:val="vi-VN"/>
        </w:rPr>
        <w:t xml:space="preserve"> </w:t>
      </w:r>
      <w:r w:rsidRPr="00794D30">
        <w:rPr>
          <w:i/>
          <w:iCs/>
          <w:lang w:val="vi-VN"/>
        </w:rPr>
        <w:t>--version</w:t>
      </w:r>
    </w:p>
    <w:p w14:paraId="0B51B5CA" w14:textId="77777777" w:rsidR="00A56C04" w:rsidRPr="004D0FFB" w:rsidRDefault="00A56C04" w:rsidP="00A56C04">
      <w:pPr>
        <w:pStyle w:val="BodyText"/>
        <w:numPr>
          <w:ilvl w:val="0"/>
          <w:numId w:val="39"/>
        </w:numPr>
        <w:spacing w:before="42" w:line="271" w:lineRule="auto"/>
        <w:ind w:left="270" w:right="-30"/>
        <w:jc w:val="left"/>
        <w:rPr>
          <w:lang w:val="vi-VN"/>
        </w:rPr>
      </w:pPr>
      <w:r w:rsidRPr="00794D30">
        <w:rPr>
          <w:noProof/>
          <w:lang w:eastAsia="ja-JP"/>
        </w:rPr>
        <w:drawing>
          <wp:anchor distT="0" distB="0" distL="0" distR="0" simplePos="0" relativeHeight="251680256" behindDoc="0" locked="0" layoutInCell="1" allowOverlap="1" wp14:anchorId="584173AE" wp14:editId="61FFAE5B">
            <wp:simplePos x="0" y="0"/>
            <wp:positionH relativeFrom="margin">
              <wp:posOffset>379268</wp:posOffset>
            </wp:positionH>
            <wp:positionV relativeFrom="paragraph">
              <wp:posOffset>343766</wp:posOffset>
            </wp:positionV>
            <wp:extent cx="5617845" cy="1654810"/>
            <wp:effectExtent l="0" t="0" r="1905" b="254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7845" cy="1654810"/>
                    </a:xfrm>
                    <a:prstGeom prst="rect">
                      <a:avLst/>
                    </a:prstGeom>
                    <a:noFill/>
                  </pic:spPr>
                </pic:pic>
              </a:graphicData>
            </a:graphic>
            <wp14:sizeRelH relativeFrom="page">
              <wp14:pctWidth>0</wp14:pctWidth>
            </wp14:sizeRelH>
            <wp14:sizeRelV relativeFrom="page">
              <wp14:pctHeight>0</wp14:pctHeight>
            </wp14:sizeRelV>
          </wp:anchor>
        </w:drawing>
      </w:r>
      <w:r w:rsidRPr="004D0FFB">
        <w:rPr>
          <w:lang w:val="vi-VN"/>
        </w:rPr>
        <w:t>Khi đã cài đặt thành công ta được kết quả như hình:</w:t>
      </w:r>
    </w:p>
    <w:p w14:paraId="58B7BC54" w14:textId="45767950" w:rsidR="00A56C04" w:rsidRPr="004D0FFB" w:rsidRDefault="00A56C04" w:rsidP="00D719D6">
      <w:pPr>
        <w:pStyle w:val="habc"/>
        <w:rPr>
          <w:lang w:val="vi-VN"/>
        </w:rPr>
      </w:pPr>
      <w:bookmarkStart w:id="171" w:name="_Toc183027741"/>
      <w:r w:rsidRPr="004D0FFB">
        <w:rPr>
          <w:lang w:val="vi-VN"/>
        </w:rPr>
        <w:t>Hình 3.</w:t>
      </w:r>
      <w:r w:rsidR="00FF665F" w:rsidRPr="008763C5">
        <w:rPr>
          <w:lang w:val="vi-VN"/>
        </w:rPr>
        <w:t>5</w:t>
      </w:r>
      <w:r w:rsidRPr="004D0FFB">
        <w:rPr>
          <w:lang w:val="vi-VN"/>
        </w:rPr>
        <w:t>. Cài đặt các phần mềm</w:t>
      </w:r>
      <w:bookmarkEnd w:id="171"/>
    </w:p>
    <w:p w14:paraId="1BC0DA54" w14:textId="77777777" w:rsidR="00A56C04" w:rsidRPr="00794D30" w:rsidRDefault="00A56C04" w:rsidP="00A56C04">
      <w:pPr>
        <w:pStyle w:val="ListParagraph"/>
        <w:widowControl w:val="0"/>
        <w:numPr>
          <w:ilvl w:val="3"/>
          <w:numId w:val="39"/>
        </w:numPr>
        <w:tabs>
          <w:tab w:val="left" w:pos="966"/>
        </w:tabs>
        <w:autoSpaceDE w:val="0"/>
        <w:autoSpaceDN w:val="0"/>
        <w:spacing w:before="27" w:line="240" w:lineRule="auto"/>
        <w:ind w:left="270"/>
        <w:contextualSpacing w:val="0"/>
        <w:jc w:val="left"/>
        <w:rPr>
          <w:rFonts w:ascii="Wingdings" w:hAnsi="Wingdings"/>
          <w:iCs/>
          <w:lang w:val="vi-VN"/>
        </w:rPr>
      </w:pPr>
      <w:r w:rsidRPr="00794D30">
        <w:rPr>
          <w:iCs/>
          <w:lang w:val="vi-VN"/>
        </w:rPr>
        <w:t>Chạy</w:t>
      </w:r>
      <w:r w:rsidRPr="00794D30">
        <w:rPr>
          <w:iCs/>
          <w:spacing w:val="-2"/>
          <w:lang w:val="vi-VN"/>
        </w:rPr>
        <w:t xml:space="preserve"> </w:t>
      </w:r>
      <w:r w:rsidRPr="00794D30">
        <w:rPr>
          <w:iCs/>
          <w:lang w:val="vi-VN"/>
        </w:rPr>
        <w:t>Docker</w:t>
      </w:r>
      <w:r w:rsidRPr="00794D30">
        <w:rPr>
          <w:iCs/>
          <w:spacing w:val="-2"/>
          <w:lang w:val="vi-VN"/>
        </w:rPr>
        <w:t xml:space="preserve"> </w:t>
      </w:r>
      <w:r w:rsidRPr="00794D30">
        <w:rPr>
          <w:iCs/>
          <w:lang w:val="vi-VN"/>
        </w:rPr>
        <w:t>và</w:t>
      </w:r>
      <w:r w:rsidRPr="00794D30">
        <w:rPr>
          <w:iCs/>
          <w:spacing w:val="-2"/>
          <w:lang w:val="vi-VN"/>
        </w:rPr>
        <w:t xml:space="preserve"> </w:t>
      </w:r>
      <w:r w:rsidRPr="00794D30">
        <w:rPr>
          <w:iCs/>
          <w:lang w:val="vi-VN"/>
        </w:rPr>
        <w:t>thiết</w:t>
      </w:r>
      <w:r w:rsidRPr="00794D30">
        <w:rPr>
          <w:iCs/>
          <w:spacing w:val="-2"/>
          <w:lang w:val="vi-VN"/>
        </w:rPr>
        <w:t xml:space="preserve"> </w:t>
      </w:r>
      <w:r w:rsidRPr="00794D30">
        <w:rPr>
          <w:iCs/>
          <w:lang w:val="vi-VN"/>
        </w:rPr>
        <w:t>lập</w:t>
      </w:r>
      <w:r w:rsidRPr="00794D30">
        <w:rPr>
          <w:iCs/>
          <w:spacing w:val="-1"/>
          <w:lang w:val="vi-VN"/>
        </w:rPr>
        <w:t xml:space="preserve"> </w:t>
      </w:r>
      <w:r w:rsidRPr="00794D30">
        <w:rPr>
          <w:iCs/>
          <w:lang w:val="vi-VN"/>
        </w:rPr>
        <w:t>chạy</w:t>
      </w:r>
      <w:r w:rsidRPr="00794D30">
        <w:rPr>
          <w:iCs/>
          <w:spacing w:val="-2"/>
          <w:lang w:val="vi-VN"/>
        </w:rPr>
        <w:t xml:space="preserve"> </w:t>
      </w:r>
      <w:r w:rsidRPr="00794D30">
        <w:rPr>
          <w:iCs/>
          <w:lang w:val="vi-VN"/>
        </w:rPr>
        <w:t>cùng</w:t>
      </w:r>
      <w:r w:rsidRPr="00794D30">
        <w:rPr>
          <w:iCs/>
          <w:spacing w:val="-2"/>
          <w:lang w:val="vi-VN"/>
        </w:rPr>
        <w:t xml:space="preserve"> </w:t>
      </w:r>
      <w:r w:rsidRPr="00794D30">
        <w:rPr>
          <w:iCs/>
          <w:lang w:val="vi-VN"/>
        </w:rPr>
        <w:t>hệ</w:t>
      </w:r>
      <w:r w:rsidRPr="00794D30">
        <w:rPr>
          <w:iCs/>
          <w:spacing w:val="-2"/>
          <w:lang w:val="vi-VN"/>
        </w:rPr>
        <w:t xml:space="preserve"> </w:t>
      </w:r>
      <w:r w:rsidRPr="00794D30">
        <w:rPr>
          <w:iCs/>
          <w:lang w:val="vi-VN"/>
        </w:rPr>
        <w:t>thống:</w:t>
      </w:r>
    </w:p>
    <w:p w14:paraId="50848D00" w14:textId="77777777" w:rsidR="00A56C04" w:rsidRPr="00794D30" w:rsidRDefault="00A56C04" w:rsidP="00A56C04">
      <w:pPr>
        <w:pStyle w:val="BodyText"/>
        <w:spacing w:before="42" w:line="271" w:lineRule="auto"/>
        <w:ind w:left="270" w:right="-30" w:firstLine="117"/>
        <w:jc w:val="center"/>
        <w:rPr>
          <w:i/>
          <w:lang w:val="vi-VN"/>
        </w:rPr>
      </w:pPr>
      <w:r w:rsidRPr="00794D30">
        <w:rPr>
          <w:i/>
          <w:lang w:val="vi-VN"/>
        </w:rPr>
        <w:t>sudo systemctl start docker</w:t>
      </w:r>
      <w:r w:rsidRPr="00794D30">
        <w:rPr>
          <w:i/>
          <w:spacing w:val="1"/>
          <w:lang w:val="vi-VN"/>
        </w:rPr>
        <w:t xml:space="preserve"> </w:t>
      </w:r>
      <w:r w:rsidRPr="00794D30">
        <w:rPr>
          <w:i/>
          <w:lang w:val="vi-VN"/>
        </w:rPr>
        <w:t>sudo</w:t>
      </w:r>
      <w:r w:rsidRPr="00794D30">
        <w:rPr>
          <w:i/>
          <w:spacing w:val="-7"/>
          <w:lang w:val="vi-VN"/>
        </w:rPr>
        <w:t xml:space="preserve"> </w:t>
      </w:r>
      <w:r w:rsidRPr="00794D30">
        <w:rPr>
          <w:i/>
          <w:lang w:val="vi-VN"/>
        </w:rPr>
        <w:t>systemctl</w:t>
      </w:r>
      <w:r w:rsidRPr="00794D30">
        <w:rPr>
          <w:i/>
          <w:spacing w:val="-7"/>
          <w:lang w:val="vi-VN"/>
        </w:rPr>
        <w:t xml:space="preserve"> </w:t>
      </w:r>
      <w:r w:rsidRPr="00794D30">
        <w:rPr>
          <w:i/>
          <w:lang w:val="vi-VN"/>
        </w:rPr>
        <w:t>enable</w:t>
      </w:r>
      <w:r w:rsidRPr="00794D30">
        <w:rPr>
          <w:i/>
          <w:spacing w:val="-5"/>
          <w:lang w:val="vi-VN"/>
        </w:rPr>
        <w:t xml:space="preserve"> </w:t>
      </w:r>
      <w:r w:rsidRPr="00794D30">
        <w:rPr>
          <w:i/>
          <w:lang w:val="vi-VN"/>
        </w:rPr>
        <w:t>docker</w:t>
      </w:r>
    </w:p>
    <w:p w14:paraId="08221398" w14:textId="77777777" w:rsidR="00A56C04" w:rsidRPr="00794D30" w:rsidRDefault="00A56C04" w:rsidP="00A56C04">
      <w:pPr>
        <w:pStyle w:val="ListParagraph"/>
        <w:widowControl w:val="0"/>
        <w:numPr>
          <w:ilvl w:val="3"/>
          <w:numId w:val="39"/>
        </w:numPr>
        <w:tabs>
          <w:tab w:val="left" w:pos="966"/>
        </w:tabs>
        <w:autoSpaceDE w:val="0"/>
        <w:autoSpaceDN w:val="0"/>
        <w:spacing w:line="240" w:lineRule="auto"/>
        <w:ind w:left="270"/>
        <w:contextualSpacing w:val="0"/>
        <w:jc w:val="left"/>
        <w:rPr>
          <w:rFonts w:ascii="Wingdings" w:hAnsi="Wingdings"/>
          <w:iCs/>
          <w:lang w:val="vi-VN"/>
        </w:rPr>
      </w:pPr>
      <w:r w:rsidRPr="00794D30">
        <w:rPr>
          <w:iCs/>
          <w:lang w:val="vi-VN"/>
        </w:rPr>
        <w:t>Tạo</w:t>
      </w:r>
      <w:r w:rsidRPr="00794D30">
        <w:rPr>
          <w:iCs/>
          <w:spacing w:val="-3"/>
          <w:lang w:val="vi-VN"/>
        </w:rPr>
        <w:t xml:space="preserve"> </w:t>
      </w:r>
      <w:r w:rsidRPr="00794D30">
        <w:rPr>
          <w:iCs/>
          <w:lang w:val="vi-VN"/>
        </w:rPr>
        <w:t>group</w:t>
      </w:r>
      <w:r w:rsidRPr="00794D30">
        <w:rPr>
          <w:iCs/>
          <w:spacing w:val="-3"/>
          <w:lang w:val="vi-VN"/>
        </w:rPr>
        <w:t xml:space="preserve"> </w:t>
      </w:r>
      <w:r w:rsidRPr="00794D30">
        <w:rPr>
          <w:iCs/>
          <w:lang w:val="vi-VN"/>
        </w:rPr>
        <w:t>docker:</w:t>
      </w:r>
    </w:p>
    <w:p w14:paraId="1E56527D" w14:textId="77777777" w:rsidR="00A56C04" w:rsidRPr="00794D30" w:rsidRDefault="00A56C04" w:rsidP="00A56C04">
      <w:pPr>
        <w:pStyle w:val="BodyText"/>
        <w:spacing w:before="42"/>
        <w:ind w:left="270"/>
        <w:jc w:val="center"/>
        <w:rPr>
          <w:i/>
          <w:lang w:val="vi-VN"/>
        </w:rPr>
      </w:pPr>
      <w:r w:rsidRPr="00794D30">
        <w:rPr>
          <w:i/>
          <w:lang w:val="vi-VN"/>
        </w:rPr>
        <w:t>sudo</w:t>
      </w:r>
      <w:r w:rsidRPr="00794D30">
        <w:rPr>
          <w:i/>
          <w:spacing w:val="-6"/>
          <w:lang w:val="vi-VN"/>
        </w:rPr>
        <w:t xml:space="preserve"> </w:t>
      </w:r>
      <w:r w:rsidRPr="00794D30">
        <w:rPr>
          <w:i/>
          <w:lang w:val="vi-VN"/>
        </w:rPr>
        <w:t>groupadd</w:t>
      </w:r>
      <w:r w:rsidRPr="00794D30">
        <w:rPr>
          <w:i/>
          <w:spacing w:val="-6"/>
          <w:lang w:val="vi-VN"/>
        </w:rPr>
        <w:t xml:space="preserve"> </w:t>
      </w:r>
      <w:r w:rsidRPr="00794D30">
        <w:rPr>
          <w:i/>
          <w:lang w:val="vi-VN"/>
        </w:rPr>
        <w:t>docker</w:t>
      </w:r>
    </w:p>
    <w:p w14:paraId="70A73596" w14:textId="77777777" w:rsidR="00A56C04" w:rsidRPr="00794D30" w:rsidRDefault="00A56C04" w:rsidP="00A56C04">
      <w:pPr>
        <w:pStyle w:val="ListParagraph"/>
        <w:widowControl w:val="0"/>
        <w:numPr>
          <w:ilvl w:val="3"/>
          <w:numId w:val="39"/>
        </w:numPr>
        <w:tabs>
          <w:tab w:val="left" w:pos="966"/>
        </w:tabs>
        <w:autoSpaceDE w:val="0"/>
        <w:autoSpaceDN w:val="0"/>
        <w:spacing w:before="41" w:line="240" w:lineRule="auto"/>
        <w:ind w:left="270"/>
        <w:contextualSpacing w:val="0"/>
        <w:jc w:val="left"/>
        <w:rPr>
          <w:rFonts w:ascii="Wingdings" w:hAnsi="Wingdings"/>
          <w:iCs/>
          <w:lang w:val="vi-VN"/>
        </w:rPr>
      </w:pPr>
      <w:r w:rsidRPr="00794D30">
        <w:rPr>
          <w:iCs/>
          <w:lang w:val="vi-VN"/>
        </w:rPr>
        <w:lastRenderedPageBreak/>
        <w:t>Thêm</w:t>
      </w:r>
      <w:r w:rsidRPr="00794D30">
        <w:rPr>
          <w:iCs/>
          <w:spacing w:val="-3"/>
          <w:lang w:val="vi-VN"/>
        </w:rPr>
        <w:t xml:space="preserve"> </w:t>
      </w:r>
      <w:r w:rsidRPr="00794D30">
        <w:rPr>
          <w:iCs/>
          <w:lang w:val="vi-VN"/>
        </w:rPr>
        <w:t>người</w:t>
      </w:r>
      <w:r w:rsidRPr="00794D30">
        <w:rPr>
          <w:iCs/>
          <w:spacing w:val="-2"/>
          <w:lang w:val="vi-VN"/>
        </w:rPr>
        <w:t xml:space="preserve"> </w:t>
      </w:r>
      <w:r w:rsidRPr="00794D30">
        <w:rPr>
          <w:iCs/>
          <w:lang w:val="vi-VN"/>
        </w:rPr>
        <w:t>dùng</w:t>
      </w:r>
      <w:r w:rsidRPr="00794D30">
        <w:rPr>
          <w:iCs/>
          <w:spacing w:val="-2"/>
          <w:lang w:val="vi-VN"/>
        </w:rPr>
        <w:t xml:space="preserve"> </w:t>
      </w:r>
      <w:r w:rsidRPr="00794D30">
        <w:rPr>
          <w:iCs/>
          <w:lang w:val="vi-VN"/>
        </w:rPr>
        <w:t>vào</w:t>
      </w:r>
      <w:r w:rsidRPr="00794D30">
        <w:rPr>
          <w:iCs/>
          <w:spacing w:val="3"/>
          <w:lang w:val="vi-VN"/>
        </w:rPr>
        <w:t xml:space="preserve"> </w:t>
      </w:r>
      <w:r w:rsidRPr="00794D30">
        <w:rPr>
          <w:iCs/>
          <w:lang w:val="vi-VN"/>
        </w:rPr>
        <w:t>group</w:t>
      </w:r>
      <w:r w:rsidRPr="00794D30">
        <w:rPr>
          <w:iCs/>
          <w:spacing w:val="-3"/>
          <w:lang w:val="vi-VN"/>
        </w:rPr>
        <w:t xml:space="preserve"> </w:t>
      </w:r>
      <w:r w:rsidRPr="00794D30">
        <w:rPr>
          <w:iCs/>
          <w:lang w:val="vi-VN"/>
        </w:rPr>
        <w:t>docker:</w:t>
      </w:r>
    </w:p>
    <w:p w14:paraId="59BFB3D3" w14:textId="77777777" w:rsidR="00A56C04" w:rsidRPr="00794D30" w:rsidRDefault="00A56C04" w:rsidP="00A56C04">
      <w:pPr>
        <w:pStyle w:val="BodyText"/>
        <w:spacing w:before="42"/>
        <w:ind w:left="270"/>
        <w:jc w:val="center"/>
        <w:rPr>
          <w:i/>
          <w:lang w:val="vi-VN"/>
        </w:rPr>
      </w:pPr>
      <w:r w:rsidRPr="00794D30">
        <w:rPr>
          <w:i/>
          <w:lang w:val="vi-VN"/>
        </w:rPr>
        <w:t>sudo</w:t>
      </w:r>
      <w:r w:rsidRPr="00794D30">
        <w:rPr>
          <w:i/>
          <w:spacing w:val="-3"/>
          <w:lang w:val="vi-VN"/>
        </w:rPr>
        <w:t xml:space="preserve"> </w:t>
      </w:r>
      <w:r w:rsidRPr="00794D30">
        <w:rPr>
          <w:i/>
          <w:lang w:val="vi-VN"/>
        </w:rPr>
        <w:t>usermod</w:t>
      </w:r>
      <w:r w:rsidRPr="00794D30">
        <w:rPr>
          <w:i/>
          <w:spacing w:val="-2"/>
          <w:lang w:val="vi-VN"/>
        </w:rPr>
        <w:t xml:space="preserve"> </w:t>
      </w:r>
      <w:r w:rsidRPr="00794D30">
        <w:rPr>
          <w:i/>
          <w:lang w:val="vi-VN"/>
        </w:rPr>
        <w:t>-aG</w:t>
      </w:r>
      <w:r w:rsidRPr="00794D30">
        <w:rPr>
          <w:i/>
          <w:spacing w:val="1"/>
          <w:lang w:val="vi-VN"/>
        </w:rPr>
        <w:t xml:space="preserve"> </w:t>
      </w:r>
      <w:r w:rsidRPr="00794D30">
        <w:rPr>
          <w:i/>
          <w:lang w:val="vi-VN"/>
        </w:rPr>
        <w:t>docker</w:t>
      </w:r>
      <w:r w:rsidRPr="00794D30">
        <w:rPr>
          <w:i/>
          <w:spacing w:val="-2"/>
          <w:lang w:val="vi-VN"/>
        </w:rPr>
        <w:t xml:space="preserve"> </w:t>
      </w:r>
      <w:r w:rsidRPr="00794D30">
        <w:rPr>
          <w:i/>
          <w:lang w:val="vi-VN"/>
        </w:rPr>
        <w:t>${USER}</w:t>
      </w:r>
    </w:p>
    <w:p w14:paraId="2A629B11" w14:textId="77777777" w:rsidR="00A56C04" w:rsidRPr="00794D30" w:rsidRDefault="00A56C04" w:rsidP="00A56C04">
      <w:pPr>
        <w:pStyle w:val="ListParagraph"/>
        <w:widowControl w:val="0"/>
        <w:numPr>
          <w:ilvl w:val="3"/>
          <w:numId w:val="39"/>
        </w:numPr>
        <w:tabs>
          <w:tab w:val="left" w:pos="966"/>
        </w:tabs>
        <w:autoSpaceDE w:val="0"/>
        <w:autoSpaceDN w:val="0"/>
        <w:spacing w:before="42" w:line="240" w:lineRule="auto"/>
        <w:ind w:left="270"/>
        <w:contextualSpacing w:val="0"/>
        <w:jc w:val="left"/>
        <w:rPr>
          <w:rFonts w:ascii="Wingdings" w:hAnsi="Wingdings"/>
          <w:iCs/>
          <w:lang w:val="vi-VN"/>
        </w:rPr>
      </w:pPr>
      <w:r w:rsidRPr="00794D30">
        <w:rPr>
          <w:iCs/>
          <w:lang w:val="vi-VN"/>
        </w:rPr>
        <w:t>Khởi</w:t>
      </w:r>
      <w:r w:rsidRPr="00794D30">
        <w:rPr>
          <w:iCs/>
          <w:spacing w:val="-3"/>
          <w:lang w:val="vi-VN"/>
        </w:rPr>
        <w:t xml:space="preserve"> </w:t>
      </w:r>
      <w:r w:rsidRPr="00794D30">
        <w:rPr>
          <w:iCs/>
          <w:lang w:val="vi-VN"/>
        </w:rPr>
        <w:t>động</w:t>
      </w:r>
      <w:r w:rsidRPr="00794D30">
        <w:rPr>
          <w:iCs/>
          <w:spacing w:val="-2"/>
          <w:lang w:val="vi-VN"/>
        </w:rPr>
        <w:t xml:space="preserve"> </w:t>
      </w:r>
      <w:r w:rsidRPr="00794D30">
        <w:rPr>
          <w:iCs/>
          <w:lang w:val="vi-VN"/>
        </w:rPr>
        <w:t>lại</w:t>
      </w:r>
      <w:r w:rsidRPr="00794D30">
        <w:rPr>
          <w:iCs/>
          <w:spacing w:val="-2"/>
          <w:lang w:val="vi-VN"/>
        </w:rPr>
        <w:t xml:space="preserve"> </w:t>
      </w:r>
      <w:r w:rsidRPr="00794D30">
        <w:rPr>
          <w:iCs/>
          <w:lang w:val="vi-VN"/>
        </w:rPr>
        <w:t>Ubuntu, sau</w:t>
      </w:r>
      <w:r w:rsidRPr="00794D30">
        <w:rPr>
          <w:iCs/>
          <w:spacing w:val="-3"/>
          <w:lang w:val="vi-VN"/>
        </w:rPr>
        <w:t xml:space="preserve"> </w:t>
      </w:r>
      <w:r w:rsidRPr="00794D30">
        <w:rPr>
          <w:iCs/>
          <w:lang w:val="vi-VN"/>
        </w:rPr>
        <w:t>đó</w:t>
      </w:r>
      <w:r w:rsidRPr="00794D30">
        <w:rPr>
          <w:iCs/>
          <w:spacing w:val="-2"/>
          <w:lang w:val="vi-VN"/>
        </w:rPr>
        <w:t xml:space="preserve"> </w:t>
      </w:r>
      <w:r w:rsidRPr="00794D30">
        <w:rPr>
          <w:iCs/>
          <w:lang w:val="vi-VN"/>
        </w:rPr>
        <w:t>chạy</w:t>
      </w:r>
      <w:r w:rsidRPr="00794D30">
        <w:rPr>
          <w:iCs/>
          <w:spacing w:val="-2"/>
          <w:lang w:val="vi-VN"/>
        </w:rPr>
        <w:t xml:space="preserve"> </w:t>
      </w:r>
      <w:r w:rsidRPr="00794D30">
        <w:rPr>
          <w:iCs/>
          <w:lang w:val="vi-VN"/>
        </w:rPr>
        <w:t>đoạn</w:t>
      </w:r>
      <w:r w:rsidRPr="00794D30">
        <w:rPr>
          <w:iCs/>
          <w:spacing w:val="-2"/>
          <w:lang w:val="vi-VN"/>
        </w:rPr>
        <w:t xml:space="preserve"> </w:t>
      </w:r>
      <w:r w:rsidRPr="00794D30">
        <w:rPr>
          <w:iCs/>
          <w:lang w:val="vi-VN"/>
        </w:rPr>
        <w:t>lệnh sau</w:t>
      </w:r>
      <w:r w:rsidRPr="00794D30">
        <w:rPr>
          <w:iCs/>
          <w:spacing w:val="-2"/>
          <w:lang w:val="vi-VN"/>
        </w:rPr>
        <w:t xml:space="preserve"> </w:t>
      </w:r>
      <w:r w:rsidRPr="00794D30">
        <w:rPr>
          <w:iCs/>
          <w:lang w:val="vi-VN"/>
        </w:rPr>
        <w:t>để</w:t>
      </w:r>
      <w:r w:rsidRPr="00794D30">
        <w:rPr>
          <w:iCs/>
          <w:spacing w:val="-2"/>
          <w:lang w:val="vi-VN"/>
        </w:rPr>
        <w:t xml:space="preserve"> </w:t>
      </w:r>
      <w:r w:rsidRPr="00794D30">
        <w:rPr>
          <w:iCs/>
          <w:lang w:val="vi-VN"/>
        </w:rPr>
        <w:t>kiểm</w:t>
      </w:r>
      <w:r w:rsidRPr="00794D30">
        <w:rPr>
          <w:iCs/>
          <w:spacing w:val="1"/>
          <w:lang w:val="vi-VN"/>
        </w:rPr>
        <w:t xml:space="preserve"> </w:t>
      </w:r>
      <w:r w:rsidRPr="00794D30">
        <w:rPr>
          <w:iCs/>
          <w:lang w:val="vi-VN"/>
        </w:rPr>
        <w:t>tra:</w:t>
      </w:r>
    </w:p>
    <w:p w14:paraId="4BE79844" w14:textId="77777777" w:rsidR="00A56C04" w:rsidRDefault="00A56C04" w:rsidP="00A56C04">
      <w:pPr>
        <w:pStyle w:val="BodyText"/>
        <w:spacing w:before="42" w:after="4" w:line="271" w:lineRule="auto"/>
        <w:ind w:left="270" w:right="-30" w:hanging="564"/>
        <w:jc w:val="center"/>
        <w:rPr>
          <w:i/>
          <w:iCs/>
          <w:lang w:val="vi-VN"/>
        </w:rPr>
      </w:pPr>
      <w:r w:rsidRPr="00794D30">
        <w:rPr>
          <w:i/>
          <w:iCs/>
          <w:lang w:val="vi-VN"/>
        </w:rPr>
        <w:t>docker run hello-world</w:t>
      </w:r>
    </w:p>
    <w:p w14:paraId="1C795BBB" w14:textId="62C8A694" w:rsidR="00A56C04" w:rsidRDefault="00A56C04" w:rsidP="00A56C04">
      <w:pPr>
        <w:pStyle w:val="BodyText"/>
        <w:spacing w:before="42" w:after="4" w:line="271" w:lineRule="auto"/>
        <w:ind w:left="270" w:right="-30" w:hanging="564"/>
        <w:jc w:val="center"/>
        <w:rPr>
          <w:i/>
          <w:iCs/>
        </w:rPr>
      </w:pPr>
      <w:r w:rsidRPr="00794D30">
        <w:rPr>
          <w:i/>
          <w:iCs/>
          <w:lang w:val="vi-VN"/>
        </w:rPr>
        <w:t>docker</w:t>
      </w:r>
      <w:r w:rsidRPr="00794D30">
        <w:rPr>
          <w:i/>
          <w:iCs/>
          <w:spacing w:val="-2"/>
          <w:lang w:val="vi-VN"/>
        </w:rPr>
        <w:t xml:space="preserve"> </w:t>
      </w:r>
      <w:r>
        <w:rPr>
          <w:i/>
          <w:iCs/>
          <w:lang w:val="vi-VN"/>
        </w:rPr>
        <w:t>ps -a</w:t>
      </w:r>
    </w:p>
    <w:p w14:paraId="46AB6CFB" w14:textId="2103C822" w:rsidR="00FF665F" w:rsidRDefault="00FF665F" w:rsidP="00FF665F">
      <w:pPr>
        <w:pStyle w:val="BodyText"/>
        <w:spacing w:before="42" w:after="4" w:line="271" w:lineRule="auto"/>
        <w:ind w:left="270" w:right="-30" w:hanging="564"/>
        <w:jc w:val="center"/>
        <w:rPr>
          <w:i/>
          <w:iCs/>
        </w:rPr>
      </w:pPr>
      <w:r>
        <w:rPr>
          <w:i/>
          <w:iCs/>
          <w:noProof/>
          <w:lang w:eastAsia="ja-JP"/>
        </w:rPr>
        <w:drawing>
          <wp:inline distT="0" distB="0" distL="0" distR="0" wp14:anchorId="6A29BEE3" wp14:editId="17CEA5B7">
            <wp:extent cx="3855900" cy="264522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3861175" cy="2648847"/>
                    </a:xfrm>
                    <a:prstGeom prst="rect">
                      <a:avLst/>
                    </a:prstGeom>
                  </pic:spPr>
                </pic:pic>
              </a:graphicData>
            </a:graphic>
          </wp:inline>
        </w:drawing>
      </w:r>
    </w:p>
    <w:p w14:paraId="292173D4" w14:textId="71370D8E" w:rsidR="00FF665F" w:rsidRPr="00FF665F" w:rsidRDefault="00FF665F" w:rsidP="00D719D6">
      <w:pPr>
        <w:pStyle w:val="habc"/>
        <w:rPr>
          <w:lang w:val="vi-VN"/>
        </w:rPr>
      </w:pPr>
      <w:bookmarkStart w:id="172" w:name="_Toc183027742"/>
      <w:r w:rsidRPr="004D0FFB">
        <w:rPr>
          <w:lang w:val="vi-VN"/>
        </w:rPr>
        <w:t>Hình 3.</w:t>
      </w:r>
      <w:r>
        <w:rPr>
          <w:lang w:val="en-US"/>
        </w:rPr>
        <w:t>6</w:t>
      </w:r>
      <w:r w:rsidRPr="004D0FFB">
        <w:rPr>
          <w:lang w:val="vi-VN"/>
        </w:rPr>
        <w:t>. Thêm người dùng vào group docker và kiểm tra</w:t>
      </w:r>
      <w:bookmarkEnd w:id="172"/>
    </w:p>
    <w:p w14:paraId="6B2889C8" w14:textId="77777777" w:rsidR="00FF665F" w:rsidRPr="006D63AB" w:rsidRDefault="00FF665F" w:rsidP="00FF665F">
      <w:pPr>
        <w:pStyle w:val="ListParagraph"/>
        <w:widowControl w:val="0"/>
        <w:numPr>
          <w:ilvl w:val="3"/>
          <w:numId w:val="40"/>
        </w:numPr>
        <w:tabs>
          <w:tab w:val="left" w:pos="966"/>
        </w:tabs>
        <w:autoSpaceDE w:val="0"/>
        <w:autoSpaceDN w:val="0"/>
        <w:spacing w:before="72" w:line="240" w:lineRule="auto"/>
        <w:ind w:left="360"/>
        <w:contextualSpacing w:val="0"/>
        <w:jc w:val="left"/>
        <w:rPr>
          <w:rFonts w:ascii="Wingdings" w:hAnsi="Wingdings"/>
          <w:iCs/>
          <w:lang w:val="vi-VN"/>
        </w:rPr>
      </w:pPr>
      <w:r w:rsidRPr="006D63AB">
        <w:rPr>
          <w:iCs/>
          <w:lang w:val="vi-VN"/>
        </w:rPr>
        <w:t>Cài</w:t>
      </w:r>
      <w:r w:rsidRPr="006D63AB">
        <w:rPr>
          <w:iCs/>
          <w:spacing w:val="-4"/>
          <w:lang w:val="vi-VN"/>
        </w:rPr>
        <w:t xml:space="preserve"> </w:t>
      </w:r>
      <w:r w:rsidRPr="006D63AB">
        <w:rPr>
          <w:iCs/>
          <w:lang w:val="vi-VN"/>
        </w:rPr>
        <w:t>đặt</w:t>
      </w:r>
      <w:r w:rsidRPr="006D63AB">
        <w:rPr>
          <w:iCs/>
          <w:spacing w:val="-3"/>
          <w:lang w:val="vi-VN"/>
        </w:rPr>
        <w:t xml:space="preserve"> </w:t>
      </w:r>
      <w:r w:rsidRPr="006D63AB">
        <w:rPr>
          <w:iCs/>
          <w:lang w:val="vi-VN"/>
        </w:rPr>
        <w:t>Text</w:t>
      </w:r>
      <w:r w:rsidRPr="006D63AB">
        <w:rPr>
          <w:iCs/>
          <w:spacing w:val="-3"/>
          <w:lang w:val="vi-VN"/>
        </w:rPr>
        <w:t xml:space="preserve"> </w:t>
      </w:r>
      <w:r w:rsidRPr="006D63AB">
        <w:rPr>
          <w:iCs/>
          <w:lang w:val="vi-VN"/>
        </w:rPr>
        <w:t>Editor (nếu</w:t>
      </w:r>
      <w:r w:rsidRPr="006D63AB">
        <w:rPr>
          <w:iCs/>
          <w:spacing w:val="-3"/>
          <w:lang w:val="vi-VN"/>
        </w:rPr>
        <w:t xml:space="preserve"> </w:t>
      </w:r>
      <w:r w:rsidRPr="006D63AB">
        <w:rPr>
          <w:iCs/>
          <w:lang w:val="vi-VN"/>
        </w:rPr>
        <w:t>cần):</w:t>
      </w:r>
      <w:r>
        <w:rPr>
          <w:iCs/>
          <w:lang w:val="en-US"/>
        </w:rPr>
        <w:t xml:space="preserve">              </w:t>
      </w:r>
      <w:r w:rsidRPr="006D63AB">
        <w:rPr>
          <w:i/>
          <w:lang w:val="vi-VN"/>
        </w:rPr>
        <w:t>sudo</w:t>
      </w:r>
      <w:r w:rsidRPr="006D63AB">
        <w:rPr>
          <w:i/>
          <w:spacing w:val="-4"/>
          <w:lang w:val="vi-VN"/>
        </w:rPr>
        <w:t xml:space="preserve"> </w:t>
      </w:r>
      <w:r w:rsidRPr="006D63AB">
        <w:rPr>
          <w:i/>
          <w:lang w:val="vi-VN"/>
        </w:rPr>
        <w:t>snap install</w:t>
      </w:r>
      <w:r w:rsidRPr="006D63AB">
        <w:rPr>
          <w:i/>
          <w:spacing w:val="-4"/>
          <w:lang w:val="vi-VN"/>
        </w:rPr>
        <w:t xml:space="preserve"> </w:t>
      </w:r>
      <w:r w:rsidRPr="006D63AB">
        <w:rPr>
          <w:i/>
          <w:lang w:val="vi-VN"/>
        </w:rPr>
        <w:t>code</w:t>
      </w:r>
      <w:r w:rsidRPr="006D63AB">
        <w:rPr>
          <w:i/>
          <w:spacing w:val="-2"/>
          <w:lang w:val="vi-VN"/>
        </w:rPr>
        <w:t xml:space="preserve"> </w:t>
      </w:r>
      <w:r>
        <w:rPr>
          <w:i/>
          <w:lang w:val="vi-VN"/>
        </w:rPr>
        <w:t>–</w:t>
      </w:r>
      <w:r w:rsidRPr="006D63AB">
        <w:rPr>
          <w:i/>
          <w:lang w:val="vi-VN"/>
        </w:rPr>
        <w:t>classic</w:t>
      </w:r>
    </w:p>
    <w:p w14:paraId="0D3AA06A" w14:textId="77777777" w:rsidR="00FF665F" w:rsidRPr="00BC510A" w:rsidRDefault="00FF665F" w:rsidP="00FF665F">
      <w:pPr>
        <w:pStyle w:val="Heading3"/>
        <w:numPr>
          <w:ilvl w:val="2"/>
          <w:numId w:val="55"/>
        </w:numPr>
        <w:rPr>
          <w:lang w:val="vi-VN"/>
        </w:rPr>
      </w:pPr>
      <w:bookmarkStart w:id="173" w:name="_Toc182993933"/>
      <w:bookmarkStart w:id="174" w:name="_Toc183023758"/>
      <w:bookmarkStart w:id="175" w:name="_Toc183024274"/>
      <w:r w:rsidRPr="00BC510A">
        <w:rPr>
          <w:lang w:val="vi-VN"/>
        </w:rPr>
        <w:t>Cài đặt các phần mềm hỗ trợ ngôn ngữ Hyperledger Fabric sử dụng</w:t>
      </w:r>
      <w:bookmarkEnd w:id="173"/>
      <w:bookmarkEnd w:id="174"/>
      <w:bookmarkEnd w:id="175"/>
    </w:p>
    <w:p w14:paraId="1D28C592" w14:textId="77777777" w:rsidR="00FF665F" w:rsidRPr="006D63AB" w:rsidRDefault="00FF665F" w:rsidP="00FF665F">
      <w:pPr>
        <w:pStyle w:val="ListParagraph"/>
        <w:widowControl w:val="0"/>
        <w:numPr>
          <w:ilvl w:val="3"/>
          <w:numId w:val="40"/>
        </w:numPr>
        <w:tabs>
          <w:tab w:val="left" w:pos="966"/>
          <w:tab w:val="left" w:pos="2520"/>
        </w:tabs>
        <w:autoSpaceDE w:val="0"/>
        <w:autoSpaceDN w:val="0"/>
        <w:spacing w:before="35" w:line="240" w:lineRule="auto"/>
        <w:ind w:left="360"/>
        <w:jc w:val="left"/>
        <w:rPr>
          <w:rFonts w:ascii="Wingdings" w:hAnsi="Wingdings"/>
          <w:i/>
          <w:lang w:val="vi-VN"/>
        </w:rPr>
      </w:pPr>
      <w:r w:rsidRPr="006D63AB">
        <w:rPr>
          <w:i/>
          <w:lang w:val="vi-VN"/>
        </w:rPr>
        <w:t>Cài</w:t>
      </w:r>
      <w:r w:rsidRPr="006D63AB">
        <w:rPr>
          <w:i/>
          <w:spacing w:val="-2"/>
          <w:lang w:val="vi-VN"/>
        </w:rPr>
        <w:t xml:space="preserve"> </w:t>
      </w:r>
      <w:r w:rsidRPr="006D63AB">
        <w:rPr>
          <w:i/>
          <w:lang w:val="vi-VN"/>
        </w:rPr>
        <w:t>đặt</w:t>
      </w:r>
      <w:r w:rsidRPr="006D63AB">
        <w:rPr>
          <w:i/>
          <w:spacing w:val="-1"/>
          <w:lang w:val="vi-VN"/>
        </w:rPr>
        <w:t xml:space="preserve"> </w:t>
      </w:r>
      <w:r w:rsidRPr="006D63AB">
        <w:rPr>
          <w:i/>
          <w:lang w:val="vi-VN"/>
        </w:rPr>
        <w:t>NodeJS</w:t>
      </w:r>
      <w:r w:rsidRPr="006D63AB">
        <w:rPr>
          <w:i/>
          <w:spacing w:val="-1"/>
          <w:lang w:val="vi-VN"/>
        </w:rPr>
        <w:t xml:space="preserve"> </w:t>
      </w:r>
      <w:r w:rsidRPr="006D63AB">
        <w:rPr>
          <w:i/>
          <w:lang w:val="vi-VN"/>
        </w:rPr>
        <w:t>v18.20.4</w:t>
      </w:r>
      <w:r w:rsidRPr="006D63AB">
        <w:rPr>
          <w:i/>
          <w:spacing w:val="-1"/>
          <w:lang w:val="vi-VN"/>
        </w:rPr>
        <w:t xml:space="preserve"> </w:t>
      </w:r>
      <w:r w:rsidRPr="006D63AB">
        <w:rPr>
          <w:i/>
          <w:lang w:val="vi-VN"/>
        </w:rPr>
        <w:t>và npm</w:t>
      </w:r>
      <w:r w:rsidRPr="006D63AB">
        <w:rPr>
          <w:i/>
          <w:spacing w:val="-2"/>
          <w:lang w:val="vi-VN"/>
        </w:rPr>
        <w:t xml:space="preserve"> </w:t>
      </w:r>
      <w:r w:rsidRPr="006D63AB">
        <w:rPr>
          <w:i/>
          <w:lang w:val="vi-VN"/>
        </w:rPr>
        <w:t>v6.14.17:</w:t>
      </w:r>
    </w:p>
    <w:p w14:paraId="40303B52" w14:textId="77777777" w:rsidR="00FF665F" w:rsidRPr="006D63AB" w:rsidRDefault="00FF665F" w:rsidP="00FF665F">
      <w:pPr>
        <w:pStyle w:val="BodyText"/>
        <w:spacing w:before="42" w:line="271" w:lineRule="auto"/>
        <w:ind w:left="1598" w:right="1599"/>
        <w:jc w:val="center"/>
        <w:rPr>
          <w:i/>
          <w:iCs/>
          <w:lang w:val="vi-VN"/>
        </w:rPr>
      </w:pPr>
      <w:r w:rsidRPr="006D63AB">
        <w:rPr>
          <w:i/>
          <w:iCs/>
          <w:lang w:val="vi-VN"/>
        </w:rPr>
        <w:t xml:space="preserve">curl -sL </w:t>
      </w:r>
      <w:hyperlink r:id="rId41" w:history="1">
        <w:r w:rsidRPr="006D63AB">
          <w:rPr>
            <w:rStyle w:val="Hyperlink"/>
            <w:i/>
            <w:iCs/>
            <w:lang w:val="vi-VN"/>
          </w:rPr>
          <w:t xml:space="preserve">https://deb.nodesource.com/setup_18.x </w:t>
        </w:r>
      </w:hyperlink>
      <w:r w:rsidRPr="006D63AB">
        <w:rPr>
          <w:i/>
          <w:iCs/>
          <w:lang w:val="vi-VN"/>
        </w:rPr>
        <w:t>| sudo -E bash –</w:t>
      </w:r>
      <w:r w:rsidRPr="006D63AB">
        <w:rPr>
          <w:i/>
          <w:iCs/>
          <w:spacing w:val="-62"/>
          <w:lang w:val="vi-VN"/>
        </w:rPr>
        <w:t xml:space="preserve"> </w:t>
      </w:r>
      <w:r w:rsidRPr="006D63AB">
        <w:rPr>
          <w:i/>
          <w:iCs/>
          <w:lang w:val="vi-VN"/>
        </w:rPr>
        <w:t>sudo</w:t>
      </w:r>
      <w:r w:rsidRPr="006D63AB">
        <w:rPr>
          <w:i/>
          <w:iCs/>
          <w:spacing w:val="-2"/>
          <w:lang w:val="vi-VN"/>
        </w:rPr>
        <w:t xml:space="preserve"> </w:t>
      </w:r>
      <w:r w:rsidRPr="006D63AB">
        <w:rPr>
          <w:i/>
          <w:iCs/>
          <w:lang w:val="vi-VN"/>
        </w:rPr>
        <w:t>apt-get</w:t>
      </w:r>
      <w:r w:rsidRPr="006D63AB">
        <w:rPr>
          <w:i/>
          <w:iCs/>
          <w:spacing w:val="-1"/>
          <w:lang w:val="vi-VN"/>
        </w:rPr>
        <w:t xml:space="preserve"> </w:t>
      </w:r>
      <w:r w:rsidRPr="006D63AB">
        <w:rPr>
          <w:i/>
          <w:iCs/>
          <w:lang w:val="vi-VN"/>
        </w:rPr>
        <w:t>install</w:t>
      </w:r>
      <w:r w:rsidRPr="006D63AB">
        <w:rPr>
          <w:i/>
          <w:iCs/>
          <w:spacing w:val="2"/>
          <w:lang w:val="vi-VN"/>
        </w:rPr>
        <w:t xml:space="preserve"> </w:t>
      </w:r>
      <w:r w:rsidRPr="006D63AB">
        <w:rPr>
          <w:i/>
          <w:iCs/>
          <w:lang w:val="vi-VN"/>
        </w:rPr>
        <w:t>-y</w:t>
      </w:r>
      <w:r w:rsidRPr="006D63AB">
        <w:rPr>
          <w:i/>
          <w:iCs/>
          <w:spacing w:val="-6"/>
          <w:lang w:val="vi-VN"/>
        </w:rPr>
        <w:t xml:space="preserve"> </w:t>
      </w:r>
      <w:r w:rsidRPr="006D63AB">
        <w:rPr>
          <w:i/>
          <w:iCs/>
          <w:lang w:val="vi-VN"/>
        </w:rPr>
        <w:t>nodejs</w:t>
      </w:r>
    </w:p>
    <w:p w14:paraId="156084FE" w14:textId="77777777" w:rsidR="00FF665F" w:rsidRDefault="00FF665F" w:rsidP="00FF665F">
      <w:pPr>
        <w:pStyle w:val="BodyText"/>
        <w:spacing w:line="271" w:lineRule="auto"/>
        <w:ind w:left="3137" w:right="3138" w:hanging="5"/>
        <w:jc w:val="left"/>
        <w:rPr>
          <w:i/>
          <w:iCs/>
          <w:lang w:val="vi-VN"/>
        </w:rPr>
      </w:pPr>
      <w:r w:rsidRPr="006D63AB">
        <w:rPr>
          <w:i/>
          <w:iCs/>
          <w:lang w:val="vi-VN"/>
        </w:rPr>
        <w:t>sudo apt-get install gcc g++ make</w:t>
      </w:r>
      <w:r w:rsidRPr="006D63AB">
        <w:rPr>
          <w:i/>
          <w:iCs/>
          <w:spacing w:val="1"/>
          <w:lang w:val="vi-VN"/>
        </w:rPr>
        <w:t xml:space="preserve"> </w:t>
      </w:r>
      <w:r w:rsidRPr="006D63AB">
        <w:rPr>
          <w:i/>
          <w:iCs/>
          <w:lang w:val="vi-VN"/>
        </w:rPr>
        <w:t>sudo</w:t>
      </w:r>
      <w:r w:rsidRPr="006D63AB">
        <w:rPr>
          <w:i/>
          <w:iCs/>
          <w:spacing w:val="-6"/>
          <w:lang w:val="vi-VN"/>
        </w:rPr>
        <w:t xml:space="preserve"> </w:t>
      </w:r>
      <w:r w:rsidRPr="006D63AB">
        <w:rPr>
          <w:i/>
          <w:iCs/>
          <w:lang w:val="vi-VN"/>
        </w:rPr>
        <w:t>npm</w:t>
      </w:r>
      <w:r w:rsidRPr="006D63AB">
        <w:rPr>
          <w:i/>
          <w:iCs/>
          <w:spacing w:val="-5"/>
          <w:lang w:val="vi-VN"/>
        </w:rPr>
        <w:t xml:space="preserve"> </w:t>
      </w:r>
      <w:r w:rsidRPr="006D63AB">
        <w:rPr>
          <w:i/>
          <w:iCs/>
          <w:lang w:val="vi-VN"/>
        </w:rPr>
        <w:t>install</w:t>
      </w:r>
      <w:r w:rsidRPr="006D63AB">
        <w:rPr>
          <w:i/>
          <w:iCs/>
          <w:spacing w:val="-4"/>
          <w:lang w:val="vi-VN"/>
        </w:rPr>
        <w:t xml:space="preserve"> </w:t>
      </w:r>
      <w:hyperlink r:id="rId42" w:history="1">
        <w:r w:rsidRPr="006D63AB">
          <w:rPr>
            <w:rStyle w:val="Hyperlink"/>
            <w:i/>
            <w:iCs/>
            <w:lang w:val="vi-VN"/>
          </w:rPr>
          <w:t>npm@6.14.17</w:t>
        </w:r>
        <w:r w:rsidRPr="006D63AB">
          <w:rPr>
            <w:rStyle w:val="Hyperlink"/>
            <w:i/>
            <w:iCs/>
            <w:spacing w:val="-3"/>
            <w:lang w:val="vi-VN"/>
          </w:rPr>
          <w:t xml:space="preserve"> </w:t>
        </w:r>
      </w:hyperlink>
      <w:r w:rsidRPr="006D63AB">
        <w:rPr>
          <w:i/>
          <w:iCs/>
          <w:lang w:val="vi-VN"/>
        </w:rPr>
        <w:t>–g</w:t>
      </w:r>
    </w:p>
    <w:p w14:paraId="32DAD3B3" w14:textId="15BD26C4" w:rsidR="00FF665F" w:rsidRPr="006D63AB" w:rsidRDefault="00FF665F" w:rsidP="00FF665F">
      <w:pPr>
        <w:pStyle w:val="BodyText"/>
        <w:numPr>
          <w:ilvl w:val="3"/>
          <w:numId w:val="40"/>
        </w:numPr>
        <w:spacing w:line="271" w:lineRule="auto"/>
        <w:ind w:left="360" w:right="-30"/>
        <w:rPr>
          <w:i/>
          <w:iCs/>
          <w:lang w:val="vi-VN"/>
        </w:rPr>
      </w:pPr>
      <w:r>
        <w:t xml:space="preserve">Kiểm tra bằng câu lệnh:                 </w:t>
      </w:r>
      <w:r w:rsidRPr="006D63AB">
        <w:rPr>
          <w:i/>
          <w:iCs/>
        </w:rPr>
        <w:t>node –v</w:t>
      </w:r>
    </w:p>
    <w:p w14:paraId="0FF84230" w14:textId="77777777" w:rsidR="00FF665F" w:rsidRDefault="00FF665F" w:rsidP="00FF665F">
      <w:pPr>
        <w:pStyle w:val="BodyText"/>
        <w:spacing w:line="271" w:lineRule="auto"/>
        <w:ind w:left="3960" w:right="-30"/>
        <w:rPr>
          <w:i/>
          <w:iCs/>
        </w:rPr>
      </w:pPr>
      <w:r>
        <w:rPr>
          <w:i/>
          <w:iCs/>
        </w:rPr>
        <w:t>npm –v</w:t>
      </w:r>
    </w:p>
    <w:p w14:paraId="420FDBD7" w14:textId="77777777" w:rsidR="00FF665F" w:rsidRDefault="00FF665F" w:rsidP="00FF665F">
      <w:pPr>
        <w:pStyle w:val="BodyText"/>
        <w:tabs>
          <w:tab w:val="left" w:pos="0"/>
        </w:tabs>
        <w:spacing w:line="271" w:lineRule="auto"/>
        <w:ind w:left="0" w:right="-30"/>
        <w:jc w:val="left"/>
        <w:rPr>
          <w:i/>
          <w:iCs/>
        </w:rPr>
      </w:pPr>
      <w:r>
        <w:rPr>
          <w:i/>
          <w:iCs/>
          <w:noProof/>
          <w:lang w:eastAsia="ja-JP"/>
        </w:rPr>
        <w:drawing>
          <wp:inline distT="0" distB="0" distL="0" distR="0" wp14:anchorId="252C5F16" wp14:editId="32488DDC">
            <wp:extent cx="6267450" cy="678180"/>
            <wp:effectExtent l="0" t="0" r="0" b="7620"/>
            <wp:docPr id="1087360528" name="Picture 108736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0528" name="Picture 1087360528"/>
                    <pic:cNvPicPr/>
                  </pic:nvPicPr>
                  <pic:blipFill>
                    <a:blip r:embed="rId43">
                      <a:extLst>
                        <a:ext uri="{28A0092B-C50C-407E-A947-70E740481C1C}">
                          <a14:useLocalDpi xmlns:a14="http://schemas.microsoft.com/office/drawing/2010/main" val="0"/>
                        </a:ext>
                      </a:extLst>
                    </a:blip>
                    <a:stretch>
                      <a:fillRect/>
                    </a:stretch>
                  </pic:blipFill>
                  <pic:spPr>
                    <a:xfrm>
                      <a:off x="0" y="0"/>
                      <a:ext cx="6267450" cy="678180"/>
                    </a:xfrm>
                    <a:prstGeom prst="rect">
                      <a:avLst/>
                    </a:prstGeom>
                  </pic:spPr>
                </pic:pic>
              </a:graphicData>
            </a:graphic>
          </wp:inline>
        </w:drawing>
      </w:r>
    </w:p>
    <w:p w14:paraId="7571ADFB" w14:textId="67AF14BF" w:rsidR="00FF665F" w:rsidRDefault="00FF665F" w:rsidP="00D719D6">
      <w:pPr>
        <w:pStyle w:val="habc"/>
      </w:pPr>
      <w:bookmarkStart w:id="176" w:name="_Toc183027743"/>
      <w:r>
        <w:t xml:space="preserve">Hình 3.7. </w:t>
      </w:r>
      <w:r>
        <w:rPr>
          <w:lang w:val="vi-VN"/>
        </w:rPr>
        <w:t>K</w:t>
      </w:r>
      <w:r>
        <w:t>iểm tra phiên bản Node Js với npm</w:t>
      </w:r>
      <w:bookmarkEnd w:id="176"/>
    </w:p>
    <w:p w14:paraId="25975AB2" w14:textId="77777777" w:rsidR="00FF665F" w:rsidRPr="006D63AB" w:rsidRDefault="00FF665F" w:rsidP="00FF665F">
      <w:pPr>
        <w:pStyle w:val="BodyText"/>
        <w:numPr>
          <w:ilvl w:val="3"/>
          <w:numId w:val="40"/>
        </w:numPr>
        <w:tabs>
          <w:tab w:val="left" w:pos="0"/>
        </w:tabs>
        <w:spacing w:line="271" w:lineRule="auto"/>
        <w:ind w:left="360" w:right="-30"/>
        <w:jc w:val="left"/>
        <w:rPr>
          <w:i/>
          <w:iCs/>
        </w:rPr>
      </w:pPr>
      <w:r>
        <w:t>Cài đặt Go 1.19.2</w:t>
      </w:r>
    </w:p>
    <w:p w14:paraId="3A7F33C9" w14:textId="77777777" w:rsidR="00FF665F" w:rsidRDefault="00FF665F" w:rsidP="00FF665F">
      <w:pPr>
        <w:pStyle w:val="BodyText"/>
        <w:numPr>
          <w:ilvl w:val="0"/>
          <w:numId w:val="41"/>
        </w:numPr>
        <w:jc w:val="left"/>
        <w:rPr>
          <w:lang w:val="vi-VN"/>
        </w:rPr>
      </w:pPr>
      <w:r>
        <w:rPr>
          <w:lang w:val="vi-VN"/>
        </w:rPr>
        <w:t>Xoá</w:t>
      </w:r>
      <w:r>
        <w:rPr>
          <w:spacing w:val="-4"/>
          <w:lang w:val="vi-VN"/>
        </w:rPr>
        <w:t xml:space="preserve"> </w:t>
      </w:r>
      <w:r>
        <w:rPr>
          <w:lang w:val="vi-VN"/>
        </w:rPr>
        <w:t>các</w:t>
      </w:r>
      <w:r>
        <w:rPr>
          <w:spacing w:val="-3"/>
          <w:lang w:val="vi-VN"/>
        </w:rPr>
        <w:t xml:space="preserve"> </w:t>
      </w:r>
      <w:r>
        <w:rPr>
          <w:lang w:val="vi-VN"/>
        </w:rPr>
        <w:t>phiên</w:t>
      </w:r>
      <w:r>
        <w:rPr>
          <w:spacing w:val="-4"/>
          <w:lang w:val="vi-VN"/>
        </w:rPr>
        <w:t xml:space="preserve"> </w:t>
      </w:r>
      <w:r>
        <w:rPr>
          <w:lang w:val="vi-VN"/>
        </w:rPr>
        <w:t>bản</w:t>
      </w:r>
      <w:r>
        <w:rPr>
          <w:spacing w:val="-3"/>
          <w:lang w:val="vi-VN"/>
        </w:rPr>
        <w:t xml:space="preserve"> </w:t>
      </w:r>
      <w:r>
        <w:rPr>
          <w:lang w:val="vi-VN"/>
        </w:rPr>
        <w:t>cũ</w:t>
      </w:r>
      <w:r>
        <w:rPr>
          <w:spacing w:val="-1"/>
          <w:lang w:val="vi-VN"/>
        </w:rPr>
        <w:t xml:space="preserve"> </w:t>
      </w:r>
      <w:r>
        <w:rPr>
          <w:lang w:val="vi-VN"/>
        </w:rPr>
        <w:t>(nếu</w:t>
      </w:r>
      <w:r>
        <w:rPr>
          <w:spacing w:val="-4"/>
          <w:lang w:val="vi-VN"/>
        </w:rPr>
        <w:t xml:space="preserve"> </w:t>
      </w:r>
      <w:r>
        <w:rPr>
          <w:lang w:val="vi-VN"/>
        </w:rPr>
        <w:t>có):</w:t>
      </w:r>
      <w:r>
        <w:t xml:space="preserve">    </w:t>
      </w:r>
      <w:r w:rsidRPr="006D63AB">
        <w:rPr>
          <w:i/>
          <w:iCs/>
          <w:lang w:val="vi-VN"/>
        </w:rPr>
        <w:t>sudo</w:t>
      </w:r>
      <w:r w:rsidRPr="006D63AB">
        <w:rPr>
          <w:i/>
          <w:iCs/>
          <w:spacing w:val="-4"/>
          <w:lang w:val="vi-VN"/>
        </w:rPr>
        <w:t xml:space="preserve"> </w:t>
      </w:r>
      <w:r w:rsidRPr="006D63AB">
        <w:rPr>
          <w:i/>
          <w:iCs/>
          <w:lang w:val="vi-VN"/>
        </w:rPr>
        <w:t>apt</w:t>
      </w:r>
      <w:r w:rsidRPr="006D63AB">
        <w:rPr>
          <w:i/>
          <w:iCs/>
          <w:spacing w:val="-4"/>
          <w:lang w:val="vi-VN"/>
        </w:rPr>
        <w:t xml:space="preserve"> </w:t>
      </w:r>
      <w:r w:rsidRPr="006D63AB">
        <w:rPr>
          <w:i/>
          <w:iCs/>
          <w:lang w:val="vi-VN"/>
        </w:rPr>
        <w:t>remove</w:t>
      </w:r>
      <w:r w:rsidRPr="006D63AB">
        <w:rPr>
          <w:i/>
          <w:iCs/>
          <w:spacing w:val="-2"/>
          <w:lang w:val="vi-VN"/>
        </w:rPr>
        <w:t xml:space="preserve"> </w:t>
      </w:r>
      <w:r w:rsidRPr="006D63AB">
        <w:rPr>
          <w:i/>
          <w:iCs/>
          <w:lang w:val="vi-VN"/>
        </w:rPr>
        <w:t>'golang-*</w:t>
      </w:r>
      <w:r>
        <w:rPr>
          <w:lang w:val="vi-VN"/>
        </w:rPr>
        <w:t>'</w:t>
      </w:r>
    </w:p>
    <w:p w14:paraId="3CF266AF" w14:textId="77777777" w:rsidR="00FF665F" w:rsidRDefault="00FF665F" w:rsidP="00FF665F">
      <w:pPr>
        <w:pStyle w:val="BodyText"/>
        <w:numPr>
          <w:ilvl w:val="0"/>
          <w:numId w:val="41"/>
        </w:numPr>
        <w:spacing w:before="1"/>
        <w:jc w:val="left"/>
        <w:rPr>
          <w:i/>
          <w:iCs/>
          <w:lang w:val="vi-VN"/>
        </w:rPr>
      </w:pPr>
      <w:r>
        <w:rPr>
          <w:lang w:val="vi-VN"/>
        </w:rPr>
        <w:t>Tải</w:t>
      </w:r>
      <w:r>
        <w:rPr>
          <w:spacing w:val="-3"/>
          <w:lang w:val="vi-VN"/>
        </w:rPr>
        <w:t xml:space="preserve"> </w:t>
      </w:r>
      <w:r>
        <w:rPr>
          <w:lang w:val="vi-VN"/>
        </w:rPr>
        <w:t>bản</w:t>
      </w:r>
      <w:r>
        <w:rPr>
          <w:spacing w:val="-2"/>
          <w:lang w:val="vi-VN"/>
        </w:rPr>
        <w:t xml:space="preserve"> </w:t>
      </w:r>
      <w:r>
        <w:rPr>
          <w:lang w:val="vi-VN"/>
        </w:rPr>
        <w:t>go</w:t>
      </w:r>
      <w:r>
        <w:rPr>
          <w:spacing w:val="-1"/>
          <w:lang w:val="vi-VN"/>
        </w:rPr>
        <w:t xml:space="preserve"> </w:t>
      </w:r>
      <w:r>
        <w:rPr>
          <w:lang w:val="vi-VN"/>
        </w:rPr>
        <w:t>1.19.2 bằng</w:t>
      </w:r>
      <w:r>
        <w:rPr>
          <w:spacing w:val="-1"/>
          <w:lang w:val="vi-VN"/>
        </w:rPr>
        <w:t xml:space="preserve"> </w:t>
      </w:r>
      <w:r>
        <w:rPr>
          <w:lang w:val="vi-VN"/>
        </w:rPr>
        <w:t>wget:</w:t>
      </w:r>
      <w:r>
        <w:t xml:space="preserve"> </w:t>
      </w:r>
      <w:r w:rsidRPr="006D63AB">
        <w:rPr>
          <w:i/>
          <w:iCs/>
          <w:lang w:val="vi-VN"/>
        </w:rPr>
        <w:t xml:space="preserve">wget </w:t>
      </w:r>
      <w:hyperlink r:id="rId44" w:history="1">
        <w:r w:rsidRPr="006D63AB">
          <w:rPr>
            <w:rStyle w:val="Hyperlink"/>
            <w:i/>
            <w:iCs/>
            <w:lang w:val="vi-VN"/>
          </w:rPr>
          <w:t>https://go.dev/dl/go1.19.2.linux-amd64.tar.gz</w:t>
        </w:r>
      </w:hyperlink>
    </w:p>
    <w:p w14:paraId="3A5A180C" w14:textId="77777777" w:rsidR="00FF665F" w:rsidRPr="00747799" w:rsidRDefault="00FF665F" w:rsidP="00FF665F">
      <w:pPr>
        <w:pStyle w:val="BodyText"/>
        <w:numPr>
          <w:ilvl w:val="0"/>
          <w:numId w:val="41"/>
        </w:numPr>
        <w:spacing w:before="41" w:line="271" w:lineRule="auto"/>
        <w:ind w:right="2272"/>
        <w:jc w:val="left"/>
        <w:rPr>
          <w:lang w:val="vi-VN"/>
        </w:rPr>
      </w:pPr>
      <w:r>
        <w:rPr>
          <w:lang w:val="vi-VN"/>
        </w:rPr>
        <w:t>Giải</w:t>
      </w:r>
      <w:r>
        <w:rPr>
          <w:spacing w:val="-2"/>
          <w:lang w:val="vi-VN"/>
        </w:rPr>
        <w:t xml:space="preserve"> </w:t>
      </w:r>
      <w:r>
        <w:rPr>
          <w:lang w:val="vi-VN"/>
        </w:rPr>
        <w:t>nén và</w:t>
      </w:r>
      <w:r>
        <w:rPr>
          <w:spacing w:val="2"/>
          <w:lang w:val="vi-VN"/>
        </w:rPr>
        <w:t xml:space="preserve"> </w:t>
      </w:r>
      <w:r>
        <w:rPr>
          <w:lang w:val="vi-VN"/>
        </w:rPr>
        <w:t>copy</w:t>
      </w:r>
      <w:r>
        <w:rPr>
          <w:spacing w:val="-6"/>
          <w:lang w:val="vi-VN"/>
        </w:rPr>
        <w:t xml:space="preserve"> </w:t>
      </w:r>
      <w:r>
        <w:rPr>
          <w:lang w:val="vi-VN"/>
        </w:rPr>
        <w:t>đến</w:t>
      </w:r>
      <w:r>
        <w:rPr>
          <w:spacing w:val="-1"/>
          <w:lang w:val="vi-VN"/>
        </w:rPr>
        <w:t xml:space="preserve"> </w:t>
      </w:r>
      <w:r>
        <w:rPr>
          <w:lang w:val="vi-VN"/>
        </w:rPr>
        <w:t>thư mục</w:t>
      </w:r>
      <w:r>
        <w:rPr>
          <w:spacing w:val="-1"/>
          <w:lang w:val="vi-VN"/>
        </w:rPr>
        <w:t xml:space="preserve"> </w:t>
      </w:r>
      <w:r>
        <w:rPr>
          <w:lang w:val="vi-VN"/>
        </w:rPr>
        <w:t>phát</w:t>
      </w:r>
      <w:r>
        <w:rPr>
          <w:spacing w:val="-1"/>
          <w:lang w:val="vi-VN"/>
        </w:rPr>
        <w:t xml:space="preserve"> </w:t>
      </w:r>
      <w:r>
        <w:rPr>
          <w:lang w:val="vi-VN"/>
        </w:rPr>
        <w:t>triể</w:t>
      </w:r>
      <w:r w:rsidRPr="004D0FFB">
        <w:rPr>
          <w:lang w:val="vi-VN"/>
        </w:rPr>
        <w:t xml:space="preserve">n: </w:t>
      </w:r>
    </w:p>
    <w:p w14:paraId="2D596159" w14:textId="77777777" w:rsidR="00FF665F" w:rsidRDefault="00FF665F" w:rsidP="00FF665F">
      <w:pPr>
        <w:pStyle w:val="BodyText"/>
        <w:spacing w:line="276" w:lineRule="auto"/>
        <w:ind w:left="0" w:right="-30"/>
        <w:jc w:val="center"/>
        <w:rPr>
          <w:i/>
          <w:iCs/>
          <w:spacing w:val="-63"/>
          <w:lang w:val="vi-VN"/>
        </w:rPr>
      </w:pPr>
      <w:r w:rsidRPr="00BB5BB3">
        <w:rPr>
          <w:i/>
          <w:iCs/>
          <w:lang w:val="vi-VN"/>
        </w:rPr>
        <w:t>tar xf go1.19.2.linux-amd64.tar.gz</w:t>
      </w:r>
      <w:r w:rsidRPr="00BB5BB3">
        <w:rPr>
          <w:i/>
          <w:iCs/>
          <w:spacing w:val="-63"/>
          <w:lang w:val="vi-VN"/>
        </w:rPr>
        <w:t xml:space="preserve"> </w:t>
      </w:r>
    </w:p>
    <w:p w14:paraId="58F856C4" w14:textId="77777777" w:rsidR="00FF665F" w:rsidRDefault="00FF665F" w:rsidP="00FF665F">
      <w:pPr>
        <w:pStyle w:val="BodyText"/>
        <w:spacing w:line="276" w:lineRule="auto"/>
        <w:ind w:left="0" w:right="-30"/>
        <w:jc w:val="center"/>
        <w:rPr>
          <w:i/>
          <w:iCs/>
        </w:rPr>
      </w:pPr>
      <w:r w:rsidRPr="00BB5BB3">
        <w:rPr>
          <w:i/>
          <w:iCs/>
          <w:lang w:val="vi-VN"/>
        </w:rPr>
        <w:t>sudo mv</w:t>
      </w:r>
      <w:r w:rsidRPr="00BB5BB3">
        <w:rPr>
          <w:i/>
          <w:iCs/>
          <w:spacing w:val="-2"/>
          <w:lang w:val="vi-VN"/>
        </w:rPr>
        <w:t xml:space="preserve"> </w:t>
      </w:r>
      <w:r w:rsidRPr="00BB5BB3">
        <w:rPr>
          <w:i/>
          <w:iCs/>
          <w:lang w:val="vi-VN"/>
        </w:rPr>
        <w:t>go</w:t>
      </w:r>
      <w:r w:rsidRPr="00BB5BB3">
        <w:rPr>
          <w:i/>
          <w:iCs/>
          <w:spacing w:val="-2"/>
          <w:lang w:val="vi-VN"/>
        </w:rPr>
        <w:t xml:space="preserve"> </w:t>
      </w:r>
      <w:r w:rsidRPr="00BB5BB3">
        <w:rPr>
          <w:i/>
          <w:iCs/>
          <w:lang w:val="vi-VN"/>
        </w:rPr>
        <w:t>/usr/local/go-1.1</w:t>
      </w:r>
      <w:r>
        <w:rPr>
          <w:i/>
          <w:iCs/>
        </w:rPr>
        <w:t>9</w:t>
      </w:r>
    </w:p>
    <w:p w14:paraId="203DE127" w14:textId="1D12131D" w:rsidR="00794D30" w:rsidRPr="00FF665F" w:rsidRDefault="00794D30" w:rsidP="00FF665F">
      <w:pPr>
        <w:jc w:val="center"/>
        <w:sectPr w:rsidR="00794D30" w:rsidRPr="00FF665F">
          <w:pgSz w:w="11910" w:h="16840"/>
          <w:pgMar w:top="1200" w:right="1020" w:bottom="1160" w:left="1020" w:header="0" w:footer="963" w:gutter="0"/>
          <w:cols w:space="720"/>
        </w:sectPr>
      </w:pPr>
    </w:p>
    <w:p w14:paraId="25270033" w14:textId="77777777" w:rsidR="00CD3219" w:rsidRDefault="00CD3219" w:rsidP="00FF665F">
      <w:pPr>
        <w:pStyle w:val="hinhanhbaocao"/>
        <w:jc w:val="both"/>
        <w:rPr>
          <w:lang w:val="vi-VN"/>
        </w:rPr>
      </w:pPr>
    </w:p>
    <w:p w14:paraId="03B82D27" w14:textId="77777777" w:rsidR="004467CE" w:rsidRPr="00BB5BB3" w:rsidRDefault="004467CE" w:rsidP="004467CE">
      <w:pPr>
        <w:spacing w:line="296" w:lineRule="exact"/>
        <w:jc w:val="left"/>
        <w:rPr>
          <w:b/>
          <w:bCs/>
          <w:i/>
          <w:lang w:val="vi-VN"/>
        </w:rPr>
      </w:pPr>
      <w:r w:rsidRPr="00BB5BB3">
        <w:rPr>
          <w:b/>
          <w:bCs/>
          <w:i/>
          <w:lang w:val="vi-VN"/>
        </w:rPr>
        <w:t>Thiết</w:t>
      </w:r>
      <w:r w:rsidRPr="00BB5BB3">
        <w:rPr>
          <w:b/>
          <w:bCs/>
          <w:i/>
          <w:spacing w:val="-3"/>
          <w:lang w:val="vi-VN"/>
        </w:rPr>
        <w:t xml:space="preserve"> </w:t>
      </w:r>
      <w:r w:rsidRPr="00BB5BB3">
        <w:rPr>
          <w:b/>
          <w:bCs/>
          <w:i/>
          <w:lang w:val="vi-VN"/>
        </w:rPr>
        <w:t>lập</w:t>
      </w:r>
      <w:r w:rsidRPr="00BB5BB3">
        <w:rPr>
          <w:b/>
          <w:bCs/>
          <w:i/>
          <w:spacing w:val="-2"/>
          <w:lang w:val="vi-VN"/>
        </w:rPr>
        <w:t xml:space="preserve"> </w:t>
      </w:r>
      <w:r w:rsidRPr="00BB5BB3">
        <w:rPr>
          <w:b/>
          <w:bCs/>
          <w:i/>
          <w:lang w:val="vi-VN"/>
        </w:rPr>
        <w:t>biến</w:t>
      </w:r>
      <w:r w:rsidRPr="00BB5BB3">
        <w:rPr>
          <w:b/>
          <w:bCs/>
          <w:i/>
          <w:spacing w:val="-3"/>
          <w:lang w:val="vi-VN"/>
        </w:rPr>
        <w:t xml:space="preserve"> </w:t>
      </w:r>
      <w:r w:rsidRPr="00BB5BB3">
        <w:rPr>
          <w:b/>
          <w:bCs/>
          <w:i/>
          <w:lang w:val="vi-VN"/>
        </w:rPr>
        <w:t>môi trường:</w:t>
      </w:r>
    </w:p>
    <w:p w14:paraId="4BA8EDC9" w14:textId="351E43E0" w:rsidR="004467CE" w:rsidRDefault="004467CE" w:rsidP="00FD0FFC">
      <w:pPr>
        <w:pStyle w:val="BodyText"/>
        <w:numPr>
          <w:ilvl w:val="0"/>
          <w:numId w:val="42"/>
        </w:numPr>
        <w:spacing w:before="42"/>
        <w:jc w:val="left"/>
        <w:rPr>
          <w:lang w:val="vi-VN"/>
        </w:rPr>
      </w:pPr>
      <w:r>
        <w:rPr>
          <w:lang w:val="vi-VN"/>
        </w:rPr>
        <w:t>Mở</w:t>
      </w:r>
      <w:r>
        <w:rPr>
          <w:spacing w:val="-3"/>
          <w:lang w:val="vi-VN"/>
        </w:rPr>
        <w:t xml:space="preserve"> </w:t>
      </w:r>
      <w:r>
        <w:rPr>
          <w:lang w:val="vi-VN"/>
        </w:rPr>
        <w:t>file</w:t>
      </w:r>
      <w:r>
        <w:rPr>
          <w:spacing w:val="-2"/>
          <w:lang w:val="vi-VN"/>
        </w:rPr>
        <w:t xml:space="preserve"> </w:t>
      </w:r>
      <w:r>
        <w:rPr>
          <w:lang w:val="vi-VN"/>
        </w:rPr>
        <w:t>bashrc</w:t>
      </w:r>
      <w:r w:rsidRPr="00BB5BB3">
        <w:rPr>
          <w:i/>
          <w:iCs/>
          <w:lang w:val="vi-VN"/>
        </w:rPr>
        <w:t>:</w:t>
      </w:r>
      <w:r w:rsidRPr="00BB5BB3">
        <w:rPr>
          <w:i/>
          <w:iCs/>
        </w:rPr>
        <w:t xml:space="preserve">                </w:t>
      </w:r>
      <w:r w:rsidRPr="00BB5BB3">
        <w:rPr>
          <w:i/>
          <w:iCs/>
          <w:lang w:val="vi-VN"/>
        </w:rPr>
        <w:t>sudo</w:t>
      </w:r>
      <w:r w:rsidRPr="00BB5BB3">
        <w:rPr>
          <w:i/>
          <w:iCs/>
          <w:spacing w:val="-5"/>
          <w:lang w:val="vi-VN"/>
        </w:rPr>
        <w:t xml:space="preserve"> </w:t>
      </w:r>
      <w:r w:rsidRPr="00BB5BB3">
        <w:rPr>
          <w:i/>
          <w:iCs/>
          <w:lang w:val="vi-VN"/>
        </w:rPr>
        <w:t>nano</w:t>
      </w:r>
      <w:r w:rsidRPr="00BB5BB3">
        <w:rPr>
          <w:i/>
          <w:iCs/>
          <w:spacing w:val="-1"/>
          <w:lang w:val="vi-VN"/>
        </w:rPr>
        <w:t xml:space="preserve"> </w:t>
      </w:r>
      <w:r w:rsidRPr="00BB5BB3">
        <w:rPr>
          <w:i/>
          <w:iCs/>
          <w:lang w:val="vi-VN"/>
        </w:rPr>
        <w:t>~/.bashrc</w:t>
      </w:r>
    </w:p>
    <w:p w14:paraId="2AB70FD6" w14:textId="77777777" w:rsidR="004467CE" w:rsidRDefault="004467CE" w:rsidP="00FD0FFC">
      <w:pPr>
        <w:pStyle w:val="BodyText"/>
        <w:numPr>
          <w:ilvl w:val="0"/>
          <w:numId w:val="42"/>
        </w:numPr>
        <w:spacing w:before="42"/>
        <w:jc w:val="left"/>
        <w:rPr>
          <w:lang w:val="vi-VN"/>
        </w:rPr>
      </w:pPr>
      <w:r>
        <w:rPr>
          <w:lang w:val="vi-VN"/>
        </w:rPr>
        <w:t>Copy</w:t>
      </w:r>
      <w:r>
        <w:rPr>
          <w:spacing w:val="-6"/>
          <w:lang w:val="vi-VN"/>
        </w:rPr>
        <w:t xml:space="preserve"> </w:t>
      </w:r>
      <w:r>
        <w:rPr>
          <w:lang w:val="vi-VN"/>
        </w:rPr>
        <w:t>và</w:t>
      </w:r>
      <w:r>
        <w:rPr>
          <w:spacing w:val="-1"/>
          <w:lang w:val="vi-VN"/>
        </w:rPr>
        <w:t xml:space="preserve"> </w:t>
      </w:r>
      <w:r>
        <w:rPr>
          <w:lang w:val="vi-VN"/>
        </w:rPr>
        <w:t>thêm</w:t>
      </w:r>
      <w:r>
        <w:rPr>
          <w:spacing w:val="-3"/>
          <w:lang w:val="vi-VN"/>
        </w:rPr>
        <w:t xml:space="preserve"> </w:t>
      </w:r>
      <w:r>
        <w:rPr>
          <w:lang w:val="vi-VN"/>
        </w:rPr>
        <w:t>đoạn</w:t>
      </w:r>
      <w:r>
        <w:rPr>
          <w:spacing w:val="-1"/>
          <w:lang w:val="vi-VN"/>
        </w:rPr>
        <w:t xml:space="preserve"> </w:t>
      </w:r>
      <w:r>
        <w:rPr>
          <w:lang w:val="vi-VN"/>
        </w:rPr>
        <w:t>lệnh sau</w:t>
      </w:r>
      <w:r>
        <w:rPr>
          <w:spacing w:val="-1"/>
          <w:lang w:val="vi-VN"/>
        </w:rPr>
        <w:t xml:space="preserve"> </w:t>
      </w:r>
      <w:r>
        <w:rPr>
          <w:lang w:val="vi-VN"/>
        </w:rPr>
        <w:t>vào</w:t>
      </w:r>
      <w:r>
        <w:rPr>
          <w:spacing w:val="-1"/>
          <w:lang w:val="vi-VN"/>
        </w:rPr>
        <w:t xml:space="preserve"> </w:t>
      </w:r>
      <w:r>
        <w:rPr>
          <w:lang w:val="vi-VN"/>
        </w:rPr>
        <w:t>cuối</w:t>
      </w:r>
      <w:r>
        <w:rPr>
          <w:spacing w:val="2"/>
          <w:lang w:val="vi-VN"/>
        </w:rPr>
        <w:t xml:space="preserve"> </w:t>
      </w:r>
      <w:r>
        <w:rPr>
          <w:lang w:val="vi-VN"/>
        </w:rPr>
        <w:t>file:</w:t>
      </w:r>
    </w:p>
    <w:p w14:paraId="6780AFFD" w14:textId="4EEC606A" w:rsidR="00180448" w:rsidRDefault="004467CE" w:rsidP="00180448">
      <w:pPr>
        <w:pStyle w:val="BodyText"/>
        <w:spacing w:before="42" w:after="4" w:line="271" w:lineRule="auto"/>
        <w:ind w:left="0" w:right="-30"/>
        <w:jc w:val="center"/>
        <w:rPr>
          <w:i/>
          <w:iCs/>
          <w:spacing w:val="1"/>
          <w:lang w:val="vi-VN"/>
        </w:rPr>
      </w:pPr>
      <w:r w:rsidRPr="00BB5BB3">
        <w:rPr>
          <w:i/>
          <w:iCs/>
          <w:lang w:val="vi-VN"/>
        </w:rPr>
        <w:t>export GOROOT=/usr/local/go-1.19</w:t>
      </w:r>
    </w:p>
    <w:p w14:paraId="4BE75A16" w14:textId="47030C61" w:rsidR="004467CE" w:rsidRDefault="004467CE" w:rsidP="00180448">
      <w:pPr>
        <w:pStyle w:val="BodyText"/>
        <w:spacing w:before="42" w:after="4" w:line="271" w:lineRule="auto"/>
        <w:ind w:left="0" w:right="-30"/>
        <w:jc w:val="center"/>
        <w:rPr>
          <w:i/>
          <w:iCs/>
          <w:lang w:val="vi-VN"/>
        </w:rPr>
      </w:pPr>
      <w:r w:rsidRPr="00BB5BB3">
        <w:rPr>
          <w:i/>
          <w:iCs/>
          <w:lang w:val="vi-VN"/>
        </w:rPr>
        <w:t>export</w:t>
      </w:r>
      <w:r w:rsidRPr="00BB5BB3">
        <w:rPr>
          <w:i/>
          <w:iCs/>
          <w:spacing w:val="-15"/>
          <w:lang w:val="vi-VN"/>
        </w:rPr>
        <w:t xml:space="preserve"> </w:t>
      </w:r>
      <w:r w:rsidRPr="00BB5BB3">
        <w:rPr>
          <w:i/>
          <w:iCs/>
          <w:lang w:val="vi-VN"/>
        </w:rPr>
        <w:t>PATH=$GOROOT/bin:$PATH</w:t>
      </w:r>
      <w:r w:rsidR="00180448">
        <w:rPr>
          <w:noProof/>
          <w:sz w:val="20"/>
          <w:lang w:eastAsia="ja-JP"/>
        </w:rPr>
        <w:drawing>
          <wp:inline distT="0" distB="0" distL="0" distR="0" wp14:anchorId="5AFEB915" wp14:editId="790F3E48">
            <wp:extent cx="4381500" cy="2613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2613660"/>
                    </a:xfrm>
                    <a:prstGeom prst="rect">
                      <a:avLst/>
                    </a:prstGeom>
                    <a:noFill/>
                    <a:ln>
                      <a:noFill/>
                    </a:ln>
                  </pic:spPr>
                </pic:pic>
              </a:graphicData>
            </a:graphic>
          </wp:inline>
        </w:drawing>
      </w:r>
    </w:p>
    <w:p w14:paraId="70D8E9AD" w14:textId="522CDBC8" w:rsidR="00180448" w:rsidRPr="00180448" w:rsidRDefault="00180448" w:rsidP="00D719D6">
      <w:pPr>
        <w:pStyle w:val="habc"/>
      </w:pPr>
      <w:bookmarkStart w:id="177" w:name="_Toc183027744"/>
      <w:r w:rsidRPr="00180448">
        <w:t xml:space="preserve">Hình </w:t>
      </w:r>
      <w:r w:rsidR="001B0F54">
        <w:t>3</w:t>
      </w:r>
      <w:r>
        <w:t>.</w:t>
      </w:r>
      <w:r w:rsidR="00FF665F">
        <w:t>8</w:t>
      </w:r>
      <w:r>
        <w:t>.</w:t>
      </w:r>
      <w:r w:rsidRPr="00180448">
        <w:t xml:space="preserve"> Copy đoạn lệnh</w:t>
      </w:r>
      <w:bookmarkEnd w:id="177"/>
    </w:p>
    <w:p w14:paraId="0E0CE7BD" w14:textId="77777777" w:rsidR="00180448" w:rsidRPr="00BB5BB3" w:rsidRDefault="00180448" w:rsidP="00FD0FFC">
      <w:pPr>
        <w:pStyle w:val="BodyText"/>
        <w:numPr>
          <w:ilvl w:val="0"/>
          <w:numId w:val="42"/>
        </w:numPr>
        <w:spacing w:before="33"/>
        <w:ind w:left="360"/>
        <w:jc w:val="left"/>
        <w:rPr>
          <w:lang w:val="vi-VN"/>
        </w:rPr>
      </w:pPr>
      <w:r>
        <w:rPr>
          <w:lang w:val="vi-VN"/>
        </w:rPr>
        <w:t>Lưu</w:t>
      </w:r>
      <w:r>
        <w:rPr>
          <w:spacing w:val="-1"/>
          <w:lang w:val="vi-VN"/>
        </w:rPr>
        <w:t xml:space="preserve"> </w:t>
      </w:r>
      <w:r>
        <w:rPr>
          <w:lang w:val="vi-VN"/>
        </w:rPr>
        <w:t>thay</w:t>
      </w:r>
      <w:r>
        <w:rPr>
          <w:spacing w:val="-6"/>
          <w:lang w:val="vi-VN"/>
        </w:rPr>
        <w:t xml:space="preserve"> </w:t>
      </w:r>
      <w:r>
        <w:rPr>
          <w:lang w:val="vi-VN"/>
        </w:rPr>
        <w:t>đổi,</w:t>
      </w:r>
      <w:r>
        <w:rPr>
          <w:spacing w:val="-1"/>
          <w:lang w:val="vi-VN"/>
        </w:rPr>
        <w:t xml:space="preserve"> </w:t>
      </w:r>
      <w:r>
        <w:rPr>
          <w:lang w:val="vi-VN"/>
        </w:rPr>
        <w:t>thoát</w:t>
      </w:r>
      <w:r>
        <w:rPr>
          <w:spacing w:val="-1"/>
          <w:lang w:val="vi-VN"/>
        </w:rPr>
        <w:t xml:space="preserve"> </w:t>
      </w:r>
      <w:r>
        <w:rPr>
          <w:lang w:val="vi-VN"/>
        </w:rPr>
        <w:t>khỏi</w:t>
      </w:r>
      <w:r>
        <w:rPr>
          <w:spacing w:val="-1"/>
          <w:lang w:val="vi-VN"/>
        </w:rPr>
        <w:t xml:space="preserve"> </w:t>
      </w:r>
      <w:r>
        <w:rPr>
          <w:lang w:val="vi-VN"/>
        </w:rPr>
        <w:t>GNU</w:t>
      </w:r>
      <w:r>
        <w:rPr>
          <w:spacing w:val="-1"/>
          <w:lang w:val="vi-VN"/>
        </w:rPr>
        <w:t xml:space="preserve"> </w:t>
      </w:r>
      <w:r>
        <w:rPr>
          <w:lang w:val="vi-VN"/>
        </w:rPr>
        <w:t>nano</w:t>
      </w:r>
      <w:r>
        <w:rPr>
          <w:spacing w:val="-1"/>
          <w:lang w:val="vi-VN"/>
        </w:rPr>
        <w:t xml:space="preserve"> </w:t>
      </w:r>
      <w:r>
        <w:rPr>
          <w:lang w:val="vi-VN"/>
        </w:rPr>
        <w:t>và</w:t>
      </w:r>
      <w:r>
        <w:rPr>
          <w:spacing w:val="-1"/>
          <w:lang w:val="vi-VN"/>
        </w:rPr>
        <w:t xml:space="preserve"> </w:t>
      </w:r>
      <w:r>
        <w:rPr>
          <w:lang w:val="vi-VN"/>
        </w:rPr>
        <w:t>áp</w:t>
      </w:r>
      <w:r>
        <w:rPr>
          <w:spacing w:val="1"/>
          <w:lang w:val="vi-VN"/>
        </w:rPr>
        <w:t xml:space="preserve"> </w:t>
      </w:r>
      <w:r>
        <w:rPr>
          <w:lang w:val="vi-VN"/>
        </w:rPr>
        <w:t>dụng thay</w:t>
      </w:r>
      <w:r>
        <w:rPr>
          <w:spacing w:val="-6"/>
          <w:lang w:val="vi-VN"/>
        </w:rPr>
        <w:t xml:space="preserve"> </w:t>
      </w:r>
      <w:r>
        <w:rPr>
          <w:lang w:val="vi-VN"/>
        </w:rPr>
        <w:t>đổi</w:t>
      </w:r>
      <w:r>
        <w:rPr>
          <w:spacing w:val="1"/>
          <w:lang w:val="vi-VN"/>
        </w:rPr>
        <w:t xml:space="preserve"> </w:t>
      </w:r>
      <w:r>
        <w:rPr>
          <w:lang w:val="vi-VN"/>
        </w:rPr>
        <w:t>bằng</w:t>
      </w:r>
      <w:r>
        <w:rPr>
          <w:spacing w:val="-1"/>
          <w:lang w:val="vi-VN"/>
        </w:rPr>
        <w:t xml:space="preserve"> </w:t>
      </w:r>
      <w:r>
        <w:rPr>
          <w:lang w:val="vi-VN"/>
        </w:rPr>
        <w:t>câu</w:t>
      </w:r>
      <w:r>
        <w:rPr>
          <w:spacing w:val="2"/>
          <w:lang w:val="vi-VN"/>
        </w:rPr>
        <w:t xml:space="preserve"> </w:t>
      </w:r>
      <w:r>
        <w:rPr>
          <w:lang w:val="vi-VN"/>
        </w:rPr>
        <w:t>lệnh:</w:t>
      </w:r>
    </w:p>
    <w:p w14:paraId="2022EC91" w14:textId="77777777" w:rsidR="00180448" w:rsidRDefault="00180448" w:rsidP="00FF665F">
      <w:pPr>
        <w:jc w:val="center"/>
        <w:rPr>
          <w:i/>
          <w:iCs/>
          <w:lang w:val="vi-VN"/>
        </w:rPr>
      </w:pPr>
      <w:r w:rsidRPr="00BB5BB3">
        <w:rPr>
          <w:i/>
          <w:iCs/>
          <w:lang w:val="vi-VN"/>
        </w:rPr>
        <w:t>source ~/.bashrc</w:t>
      </w:r>
    </w:p>
    <w:p w14:paraId="76DA4546" w14:textId="77777777" w:rsidR="00180448" w:rsidRPr="00BB5BB3" w:rsidRDefault="00180448" w:rsidP="00FD0FFC">
      <w:pPr>
        <w:pStyle w:val="BodyText"/>
        <w:numPr>
          <w:ilvl w:val="0"/>
          <w:numId w:val="42"/>
        </w:numPr>
        <w:spacing w:before="72" w:line="271" w:lineRule="auto"/>
        <w:ind w:left="360" w:right="4067"/>
        <w:jc w:val="left"/>
        <w:rPr>
          <w:lang w:val="vi-VN"/>
        </w:rPr>
      </w:pPr>
      <w:r>
        <w:rPr>
          <w:lang w:val="vi-VN"/>
        </w:rPr>
        <w:t>Kiểm</w:t>
      </w:r>
      <w:r>
        <w:rPr>
          <w:spacing w:val="-4"/>
          <w:lang w:val="vi-VN"/>
        </w:rPr>
        <w:t xml:space="preserve"> </w:t>
      </w:r>
      <w:r>
        <w:rPr>
          <w:lang w:val="vi-VN"/>
        </w:rPr>
        <w:t>tra</w:t>
      </w:r>
      <w:r>
        <w:rPr>
          <w:spacing w:val="-1"/>
          <w:lang w:val="vi-VN"/>
        </w:rPr>
        <w:t xml:space="preserve"> </w:t>
      </w:r>
      <w:r>
        <w:rPr>
          <w:lang w:val="vi-VN"/>
        </w:rPr>
        <w:t>đã</w:t>
      </w:r>
      <w:r>
        <w:rPr>
          <w:spacing w:val="2"/>
          <w:lang w:val="vi-VN"/>
        </w:rPr>
        <w:t xml:space="preserve"> </w:t>
      </w:r>
      <w:r>
        <w:rPr>
          <w:lang w:val="vi-VN"/>
        </w:rPr>
        <w:t>cài</w:t>
      </w:r>
      <w:r>
        <w:rPr>
          <w:spacing w:val="-1"/>
          <w:lang w:val="vi-VN"/>
        </w:rPr>
        <w:t xml:space="preserve"> </w:t>
      </w:r>
      <w:r>
        <w:rPr>
          <w:lang w:val="vi-VN"/>
        </w:rPr>
        <w:t>đặt</w:t>
      </w:r>
      <w:r>
        <w:rPr>
          <w:spacing w:val="-1"/>
          <w:lang w:val="vi-VN"/>
        </w:rPr>
        <w:t xml:space="preserve"> </w:t>
      </w:r>
      <w:r>
        <w:rPr>
          <w:lang w:val="vi-VN"/>
        </w:rPr>
        <w:t>go thành</w:t>
      </w:r>
      <w:r>
        <w:rPr>
          <w:spacing w:val="-1"/>
          <w:lang w:val="vi-VN"/>
        </w:rPr>
        <w:t xml:space="preserve"> </w:t>
      </w:r>
      <w:r>
        <w:rPr>
          <w:lang w:val="vi-VN"/>
        </w:rPr>
        <w:t>công</w:t>
      </w:r>
      <w:r>
        <w:rPr>
          <w:spacing w:val="1"/>
          <w:lang w:val="vi-VN"/>
        </w:rPr>
        <w:t xml:space="preserve"> </w:t>
      </w:r>
      <w:r>
        <w:rPr>
          <w:lang w:val="vi-VN"/>
        </w:rPr>
        <w:t>hay</w:t>
      </w:r>
      <w:r>
        <w:rPr>
          <w:spacing w:val="-6"/>
          <w:lang w:val="vi-VN"/>
        </w:rPr>
        <w:t xml:space="preserve"> </w:t>
      </w:r>
      <w:r>
        <w:rPr>
          <w:lang w:val="vi-VN"/>
        </w:rPr>
        <w:t>chưa:</w:t>
      </w:r>
    </w:p>
    <w:p w14:paraId="2EA07D06" w14:textId="77777777" w:rsidR="00180448" w:rsidRPr="00BB5BB3" w:rsidRDefault="00180448" w:rsidP="00FF665F">
      <w:pPr>
        <w:pStyle w:val="BodyText"/>
        <w:spacing w:before="1" w:after="4" w:line="271" w:lineRule="auto"/>
        <w:ind w:left="0" w:right="-30"/>
        <w:jc w:val="center"/>
        <w:rPr>
          <w:i/>
          <w:iCs/>
          <w:spacing w:val="1"/>
          <w:lang w:val="vi-VN"/>
        </w:rPr>
      </w:pPr>
      <w:r w:rsidRPr="00BB5BB3">
        <w:rPr>
          <w:i/>
          <w:iCs/>
          <w:lang w:val="vi-VN"/>
        </w:rPr>
        <w:t>which go</w:t>
      </w:r>
      <w:r w:rsidRPr="00BB5BB3">
        <w:rPr>
          <w:i/>
          <w:iCs/>
          <w:spacing w:val="1"/>
          <w:lang w:val="vi-VN"/>
        </w:rPr>
        <w:t xml:space="preserve"> </w:t>
      </w:r>
    </w:p>
    <w:p w14:paraId="5DE92CEA" w14:textId="77777777" w:rsidR="00180448" w:rsidRPr="00BB5BB3" w:rsidRDefault="00180448" w:rsidP="00FF665F">
      <w:pPr>
        <w:pStyle w:val="BodyText"/>
        <w:spacing w:before="1" w:after="4" w:line="271" w:lineRule="auto"/>
        <w:ind w:left="0" w:right="-30"/>
        <w:jc w:val="center"/>
        <w:rPr>
          <w:i/>
          <w:iCs/>
          <w:lang w:val="vi-VN"/>
        </w:rPr>
      </w:pPr>
      <w:r w:rsidRPr="00BB5BB3">
        <w:rPr>
          <w:i/>
          <w:iCs/>
          <w:lang w:val="vi-VN"/>
        </w:rPr>
        <w:t>go</w:t>
      </w:r>
      <w:r w:rsidRPr="00BB5BB3">
        <w:rPr>
          <w:i/>
          <w:iCs/>
          <w:spacing w:val="-15"/>
          <w:lang w:val="vi-VN"/>
        </w:rPr>
        <w:t xml:space="preserve"> </w:t>
      </w:r>
      <w:r w:rsidRPr="00BB5BB3">
        <w:rPr>
          <w:i/>
          <w:iCs/>
          <w:lang w:val="vi-VN"/>
        </w:rPr>
        <w:t>version</w:t>
      </w:r>
    </w:p>
    <w:p w14:paraId="556CEFC3" w14:textId="77777777" w:rsidR="00180448" w:rsidRDefault="00180448" w:rsidP="00180448">
      <w:pPr>
        <w:rPr>
          <w:i/>
          <w:iCs/>
          <w:lang w:val="vi-VN"/>
        </w:rPr>
      </w:pPr>
      <w:r>
        <w:rPr>
          <w:noProof/>
          <w:sz w:val="20"/>
          <w:lang w:val="en-US" w:eastAsia="ja-JP"/>
        </w:rPr>
        <w:drawing>
          <wp:inline distT="0" distB="0" distL="0" distR="0" wp14:anchorId="0A663B3F" wp14:editId="0EFB8DF9">
            <wp:extent cx="6134100" cy="708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34100" cy="708660"/>
                    </a:xfrm>
                    <a:prstGeom prst="rect">
                      <a:avLst/>
                    </a:prstGeom>
                    <a:noFill/>
                    <a:ln>
                      <a:noFill/>
                    </a:ln>
                  </pic:spPr>
                </pic:pic>
              </a:graphicData>
            </a:graphic>
          </wp:inline>
        </w:drawing>
      </w:r>
    </w:p>
    <w:p w14:paraId="4F36F51D" w14:textId="26BA43D5" w:rsidR="00180448" w:rsidRPr="004D0FFB" w:rsidRDefault="00180448" w:rsidP="00D719D6">
      <w:pPr>
        <w:pStyle w:val="habc"/>
        <w:rPr>
          <w:lang w:val="vi-VN"/>
        </w:rPr>
      </w:pPr>
      <w:bookmarkStart w:id="178" w:name="_Toc183027745"/>
      <w:r w:rsidRPr="004D0FFB">
        <w:rPr>
          <w:lang w:val="vi-VN"/>
        </w:rPr>
        <w:t xml:space="preserve">Hình </w:t>
      </w:r>
      <w:r w:rsidR="001B0F54" w:rsidRPr="004D0FFB">
        <w:rPr>
          <w:lang w:val="vi-VN"/>
        </w:rPr>
        <w:t>3</w:t>
      </w:r>
      <w:r w:rsidRPr="004D0FFB">
        <w:rPr>
          <w:lang w:val="vi-VN"/>
        </w:rPr>
        <w:t>.</w:t>
      </w:r>
      <w:r w:rsidR="00FF665F" w:rsidRPr="008763C5">
        <w:rPr>
          <w:lang w:val="vi-VN"/>
        </w:rPr>
        <w:t>9</w:t>
      </w:r>
      <w:r w:rsidRPr="004D0FFB">
        <w:rPr>
          <w:lang w:val="vi-VN"/>
        </w:rPr>
        <w:t>. Kiểm tra cài đặt Go và phiên bản cài đặt</w:t>
      </w:r>
      <w:bookmarkEnd w:id="178"/>
    </w:p>
    <w:p w14:paraId="4B7338BA" w14:textId="77777777" w:rsidR="00180448" w:rsidRPr="00BB5BB3" w:rsidRDefault="00180448" w:rsidP="00FD0FFC">
      <w:pPr>
        <w:pStyle w:val="ListParagraph"/>
        <w:numPr>
          <w:ilvl w:val="3"/>
          <w:numId w:val="40"/>
        </w:numPr>
        <w:ind w:left="360"/>
        <w:jc w:val="left"/>
        <w:rPr>
          <w:iCs/>
          <w:lang w:val="vi-VN"/>
        </w:rPr>
      </w:pPr>
      <w:r w:rsidRPr="00BB5BB3">
        <w:rPr>
          <w:iCs/>
          <w:lang w:val="vi-VN"/>
        </w:rPr>
        <w:t>Cài</w:t>
      </w:r>
      <w:r w:rsidRPr="00BB5BB3">
        <w:rPr>
          <w:iCs/>
          <w:spacing w:val="-3"/>
          <w:lang w:val="vi-VN"/>
        </w:rPr>
        <w:t xml:space="preserve"> </w:t>
      </w:r>
      <w:r w:rsidRPr="00BB5BB3">
        <w:rPr>
          <w:iCs/>
          <w:lang w:val="vi-VN"/>
        </w:rPr>
        <w:t>đặt</w:t>
      </w:r>
      <w:r w:rsidRPr="00BB5BB3">
        <w:rPr>
          <w:iCs/>
          <w:spacing w:val="-1"/>
          <w:lang w:val="vi-VN"/>
        </w:rPr>
        <w:t xml:space="preserve"> </w:t>
      </w:r>
      <w:r w:rsidRPr="00BB5BB3">
        <w:rPr>
          <w:iCs/>
          <w:lang w:val="vi-VN"/>
        </w:rPr>
        <w:t>Javascript</w:t>
      </w:r>
      <w:r w:rsidRPr="00BB5BB3">
        <w:rPr>
          <w:i/>
          <w:lang w:val="en-US"/>
        </w:rPr>
        <w:t xml:space="preserve">:         </w:t>
      </w:r>
      <w:r w:rsidRPr="00BB5BB3">
        <w:rPr>
          <w:i/>
          <w:lang w:val="vi-VN"/>
        </w:rPr>
        <w:t>sudo apt-get install jq</w:t>
      </w:r>
      <w:r w:rsidRPr="00BB5BB3">
        <w:rPr>
          <w:i/>
          <w:spacing w:val="-62"/>
          <w:lang w:val="vi-VN"/>
        </w:rPr>
        <w:t xml:space="preserve"> </w:t>
      </w:r>
    </w:p>
    <w:p w14:paraId="5EC63D57" w14:textId="34F3282C" w:rsidR="00180448" w:rsidRDefault="00180448" w:rsidP="00180448">
      <w:pPr>
        <w:jc w:val="left"/>
        <w:rPr>
          <w:i/>
        </w:rPr>
      </w:pPr>
      <w:r>
        <w:rPr>
          <w:iCs/>
          <w:lang w:val="en-US"/>
        </w:rPr>
        <w:t>Kiểm tra phiên bản vừa cài đặt</w:t>
      </w:r>
      <w:r w:rsidRPr="00BB5BB3">
        <w:rPr>
          <w:i/>
          <w:lang w:val="en-US"/>
        </w:rPr>
        <w:t xml:space="preserve">:   </w:t>
      </w:r>
      <w:r w:rsidRPr="00BB5BB3">
        <w:rPr>
          <w:i/>
        </w:rPr>
        <w:t xml:space="preserve">jq </w:t>
      </w:r>
      <w:r>
        <w:rPr>
          <w:i/>
        </w:rPr>
        <w:t>–</w:t>
      </w:r>
      <w:r w:rsidRPr="00BB5BB3">
        <w:rPr>
          <w:i/>
        </w:rPr>
        <w:t>version</w:t>
      </w:r>
    </w:p>
    <w:p w14:paraId="167B39D5" w14:textId="77777777" w:rsidR="00180448" w:rsidRDefault="00180448" w:rsidP="00180448">
      <w:pPr>
        <w:jc w:val="left"/>
        <w:rPr>
          <w:i/>
        </w:rPr>
      </w:pPr>
      <w:r>
        <w:rPr>
          <w:noProof/>
          <w:lang w:val="en-US" w:eastAsia="ja-JP"/>
        </w:rPr>
        <w:drawing>
          <wp:anchor distT="0" distB="0" distL="0" distR="0" simplePos="0" relativeHeight="251671040" behindDoc="1" locked="0" layoutInCell="1" allowOverlap="1" wp14:anchorId="7B3F1E5D" wp14:editId="3F7CE1E7">
            <wp:simplePos x="0" y="0"/>
            <wp:positionH relativeFrom="margin">
              <wp:align>center</wp:align>
            </wp:positionH>
            <wp:positionV relativeFrom="paragraph">
              <wp:posOffset>67945</wp:posOffset>
            </wp:positionV>
            <wp:extent cx="5253355" cy="381000"/>
            <wp:effectExtent l="0" t="0" r="4445" b="0"/>
            <wp:wrapNone/>
            <wp:docPr id="1087360529" name="Picture 108736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3355" cy="381000"/>
                    </a:xfrm>
                    <a:prstGeom prst="rect">
                      <a:avLst/>
                    </a:prstGeom>
                    <a:noFill/>
                  </pic:spPr>
                </pic:pic>
              </a:graphicData>
            </a:graphic>
            <wp14:sizeRelH relativeFrom="page">
              <wp14:pctWidth>0</wp14:pctWidth>
            </wp14:sizeRelH>
            <wp14:sizeRelV relativeFrom="page">
              <wp14:pctHeight>0</wp14:pctHeight>
            </wp14:sizeRelV>
          </wp:anchor>
        </w:drawing>
      </w:r>
    </w:p>
    <w:p w14:paraId="10666F95" w14:textId="77777777" w:rsidR="00180448" w:rsidRDefault="00180448" w:rsidP="00180448">
      <w:pPr>
        <w:jc w:val="right"/>
        <w:rPr>
          <w:iCs/>
          <w:lang w:val="en-US"/>
        </w:rPr>
      </w:pPr>
    </w:p>
    <w:p w14:paraId="44D35A61" w14:textId="4BD74EBD" w:rsidR="00180448" w:rsidRPr="0045472D" w:rsidRDefault="00180448" w:rsidP="00D719D6">
      <w:pPr>
        <w:pStyle w:val="habc"/>
        <w:rPr>
          <w:lang w:val="en-US"/>
        </w:rPr>
      </w:pPr>
      <w:bookmarkStart w:id="179" w:name="_Toc183027746"/>
      <w:r>
        <w:rPr>
          <w:lang w:val="en-US"/>
        </w:rPr>
        <w:t xml:space="preserve">Hình </w:t>
      </w:r>
      <w:r w:rsidR="001B0F54">
        <w:rPr>
          <w:lang w:val="en-US"/>
        </w:rPr>
        <w:t>3</w:t>
      </w:r>
      <w:r>
        <w:rPr>
          <w:lang w:val="en-US"/>
        </w:rPr>
        <w:t>.1</w:t>
      </w:r>
      <w:r w:rsidR="00FF665F">
        <w:rPr>
          <w:lang w:val="en-US"/>
        </w:rPr>
        <w:t>0</w:t>
      </w:r>
      <w:r>
        <w:rPr>
          <w:lang w:val="en-US"/>
        </w:rPr>
        <w:t xml:space="preserve">. Phiên </w:t>
      </w:r>
      <w:r w:rsidR="00277ECA">
        <w:rPr>
          <w:lang w:val="vi-VN"/>
        </w:rPr>
        <w:t>bả</w:t>
      </w:r>
      <w:r>
        <w:rPr>
          <w:lang w:val="en-US"/>
        </w:rPr>
        <w:t>n của JavaScript mới cài đặt</w:t>
      </w:r>
      <w:bookmarkEnd w:id="179"/>
    </w:p>
    <w:p w14:paraId="4539AC67" w14:textId="77777777" w:rsidR="00FF665F" w:rsidRPr="00A03FAF" w:rsidRDefault="00FF665F" w:rsidP="00FF665F">
      <w:pPr>
        <w:pStyle w:val="Heading3"/>
        <w:numPr>
          <w:ilvl w:val="2"/>
          <w:numId w:val="55"/>
        </w:numPr>
      </w:pPr>
      <w:bookmarkStart w:id="180" w:name="_Toc182993934"/>
      <w:bookmarkStart w:id="181" w:name="_Toc183023759"/>
      <w:bookmarkStart w:id="182" w:name="_Toc183024275"/>
      <w:r w:rsidRPr="00A03FAF">
        <w:t>Tải và cài đặt Hyperledger Fabric</w:t>
      </w:r>
      <w:bookmarkEnd w:id="180"/>
      <w:bookmarkEnd w:id="181"/>
      <w:bookmarkEnd w:id="182"/>
    </w:p>
    <w:p w14:paraId="5097D212" w14:textId="77777777" w:rsidR="00FF665F" w:rsidRPr="00BB5BB3" w:rsidRDefault="00FF665F" w:rsidP="00FF665F">
      <w:pPr>
        <w:pStyle w:val="ListParagraph"/>
        <w:widowControl w:val="0"/>
        <w:numPr>
          <w:ilvl w:val="0"/>
          <w:numId w:val="43"/>
        </w:numPr>
        <w:tabs>
          <w:tab w:val="left" w:pos="966"/>
        </w:tabs>
        <w:autoSpaceDE w:val="0"/>
        <w:autoSpaceDN w:val="0"/>
        <w:spacing w:before="37" w:line="264" w:lineRule="auto"/>
        <w:ind w:left="360" w:right="113"/>
        <w:contextualSpacing w:val="0"/>
        <w:jc w:val="left"/>
        <w:rPr>
          <w:rFonts w:ascii="Wingdings" w:hAnsi="Wingdings"/>
          <w:iCs/>
          <w:lang w:val="vi-VN"/>
        </w:rPr>
      </w:pPr>
      <w:r w:rsidRPr="00BB5BB3">
        <w:rPr>
          <w:iCs/>
          <w:lang w:val="vi-VN"/>
        </w:rPr>
        <w:t>Tạo</w:t>
      </w:r>
      <w:r w:rsidRPr="00BB5BB3">
        <w:rPr>
          <w:iCs/>
          <w:spacing w:val="26"/>
          <w:lang w:val="vi-VN"/>
        </w:rPr>
        <w:t xml:space="preserve"> </w:t>
      </w:r>
      <w:r w:rsidRPr="00BB5BB3">
        <w:rPr>
          <w:iCs/>
          <w:lang w:val="vi-VN"/>
        </w:rPr>
        <w:t>root</w:t>
      </w:r>
      <w:r w:rsidRPr="00BB5BB3">
        <w:rPr>
          <w:iCs/>
          <w:spacing w:val="27"/>
          <w:lang w:val="vi-VN"/>
        </w:rPr>
        <w:t xml:space="preserve"> </w:t>
      </w:r>
      <w:r w:rsidRPr="00BB5BB3">
        <w:rPr>
          <w:iCs/>
          <w:lang w:val="vi-VN"/>
        </w:rPr>
        <w:t>project</w:t>
      </w:r>
      <w:r w:rsidRPr="00BB5BB3">
        <w:rPr>
          <w:iCs/>
          <w:spacing w:val="26"/>
          <w:lang w:val="vi-VN"/>
        </w:rPr>
        <w:t xml:space="preserve"> </w:t>
      </w:r>
      <w:r w:rsidRPr="00BB5BB3">
        <w:rPr>
          <w:iCs/>
          <w:lang w:val="vi-VN"/>
        </w:rPr>
        <w:t>cho</w:t>
      </w:r>
      <w:r w:rsidRPr="00BB5BB3">
        <w:rPr>
          <w:iCs/>
          <w:spacing w:val="27"/>
          <w:lang w:val="vi-VN"/>
        </w:rPr>
        <w:t xml:space="preserve"> </w:t>
      </w:r>
      <w:r w:rsidRPr="00BB5BB3">
        <w:rPr>
          <w:iCs/>
          <w:lang w:val="vi-VN"/>
        </w:rPr>
        <w:t>người</w:t>
      </w:r>
      <w:r w:rsidRPr="00BB5BB3">
        <w:rPr>
          <w:iCs/>
          <w:spacing w:val="26"/>
          <w:lang w:val="vi-VN"/>
        </w:rPr>
        <w:t xml:space="preserve"> </w:t>
      </w:r>
      <w:r w:rsidRPr="00BB5BB3">
        <w:rPr>
          <w:iCs/>
          <w:lang w:val="vi-VN"/>
        </w:rPr>
        <w:t>lập</w:t>
      </w:r>
      <w:r w:rsidRPr="00BB5BB3">
        <w:rPr>
          <w:iCs/>
          <w:spacing w:val="27"/>
          <w:lang w:val="vi-VN"/>
        </w:rPr>
        <w:t xml:space="preserve"> </w:t>
      </w:r>
      <w:r w:rsidRPr="00BB5BB3">
        <w:rPr>
          <w:iCs/>
          <w:lang w:val="vi-VN"/>
        </w:rPr>
        <w:t>trình</w:t>
      </w:r>
      <w:r w:rsidRPr="00BB5BB3">
        <w:rPr>
          <w:iCs/>
          <w:spacing w:val="26"/>
          <w:lang w:val="vi-VN"/>
        </w:rPr>
        <w:t xml:space="preserve"> </w:t>
      </w:r>
      <w:r w:rsidRPr="00BB5BB3">
        <w:rPr>
          <w:iCs/>
          <w:lang w:val="vi-VN"/>
        </w:rPr>
        <w:t>Go</w:t>
      </w:r>
      <w:r w:rsidRPr="00BB5BB3">
        <w:rPr>
          <w:iCs/>
          <w:spacing w:val="32"/>
          <w:lang w:val="vi-VN"/>
        </w:rPr>
        <w:t xml:space="preserve"> </w:t>
      </w:r>
      <w:r w:rsidRPr="00BB5BB3">
        <w:rPr>
          <w:iCs/>
          <w:lang w:val="vi-VN"/>
        </w:rPr>
        <w:t>(thay</w:t>
      </w:r>
      <w:r w:rsidRPr="00BB5BB3">
        <w:rPr>
          <w:iCs/>
          <w:spacing w:val="26"/>
          <w:lang w:val="vi-VN"/>
        </w:rPr>
        <w:t xml:space="preserve"> </w:t>
      </w:r>
      <w:r w:rsidRPr="00BB5BB3">
        <w:rPr>
          <w:iCs/>
          <w:lang w:val="vi-VN"/>
        </w:rPr>
        <w:t>github_userid</w:t>
      </w:r>
      <w:r w:rsidRPr="00BB5BB3">
        <w:rPr>
          <w:iCs/>
          <w:spacing w:val="27"/>
          <w:lang w:val="vi-VN"/>
        </w:rPr>
        <w:t xml:space="preserve"> </w:t>
      </w:r>
      <w:r w:rsidRPr="00BB5BB3">
        <w:rPr>
          <w:iCs/>
          <w:lang w:val="vi-VN"/>
        </w:rPr>
        <w:t>bằng</w:t>
      </w:r>
      <w:r w:rsidRPr="00BB5BB3">
        <w:rPr>
          <w:iCs/>
          <w:spacing w:val="26"/>
          <w:lang w:val="vi-VN"/>
        </w:rPr>
        <w:t xml:space="preserve"> </w:t>
      </w:r>
      <w:r w:rsidRPr="00BB5BB3">
        <w:rPr>
          <w:iCs/>
          <w:lang w:val="vi-VN"/>
        </w:rPr>
        <w:t>tên</w:t>
      </w:r>
      <w:r w:rsidRPr="00BB5BB3">
        <w:rPr>
          <w:iCs/>
          <w:spacing w:val="27"/>
          <w:lang w:val="vi-VN"/>
        </w:rPr>
        <w:t xml:space="preserve"> </w:t>
      </w:r>
      <w:r w:rsidRPr="00BB5BB3">
        <w:rPr>
          <w:iCs/>
          <w:lang w:val="vi-VN"/>
        </w:rPr>
        <w:t>github</w:t>
      </w:r>
      <w:r w:rsidRPr="00BB5BB3">
        <w:rPr>
          <w:iCs/>
          <w:spacing w:val="27"/>
          <w:lang w:val="vi-VN"/>
        </w:rPr>
        <w:t xml:space="preserve"> </w:t>
      </w:r>
      <w:r w:rsidRPr="00BB5BB3">
        <w:rPr>
          <w:iCs/>
          <w:lang w:val="vi-VN"/>
        </w:rPr>
        <w:t>của</w:t>
      </w:r>
      <w:r w:rsidRPr="00BB5BB3">
        <w:rPr>
          <w:iCs/>
          <w:spacing w:val="-62"/>
          <w:lang w:val="vi-VN"/>
        </w:rPr>
        <w:t xml:space="preserve"> </w:t>
      </w:r>
      <w:r w:rsidRPr="00BB5BB3">
        <w:rPr>
          <w:iCs/>
          <w:lang w:val="vi-VN"/>
        </w:rPr>
        <w:t>mình):</w:t>
      </w:r>
    </w:p>
    <w:p w14:paraId="6B62D088" w14:textId="77777777" w:rsidR="00FF665F" w:rsidRPr="00BB5BB3" w:rsidRDefault="00FF665F" w:rsidP="00FF665F">
      <w:pPr>
        <w:pStyle w:val="BodyText"/>
        <w:spacing w:before="12" w:after="5" w:line="271" w:lineRule="auto"/>
        <w:ind w:left="360" w:right="2126"/>
        <w:jc w:val="center"/>
        <w:rPr>
          <w:i/>
          <w:iCs/>
          <w:lang w:val="vi-VN"/>
        </w:rPr>
      </w:pPr>
      <w:r w:rsidRPr="00BB5BB3">
        <w:rPr>
          <w:i/>
          <w:iCs/>
          <w:lang w:val="vi-VN"/>
        </w:rPr>
        <w:t xml:space="preserve">mkdir -p </w:t>
      </w:r>
    </w:p>
    <w:p w14:paraId="143394E5" w14:textId="77777777" w:rsidR="00FF665F" w:rsidRDefault="00FF665F" w:rsidP="00FF665F">
      <w:pPr>
        <w:pStyle w:val="BodyText"/>
        <w:spacing w:before="12" w:after="5" w:line="271" w:lineRule="auto"/>
        <w:ind w:left="0" w:right="-30"/>
        <w:jc w:val="center"/>
        <w:rPr>
          <w:i/>
          <w:iCs/>
          <w:spacing w:val="-62"/>
          <w:lang w:val="vi-VN"/>
        </w:rPr>
      </w:pPr>
      <w:r w:rsidRPr="00BB5BB3">
        <w:rPr>
          <w:i/>
          <w:iCs/>
          <w:lang w:val="vi-VN"/>
        </w:rPr>
        <w:lastRenderedPageBreak/>
        <w:t>$HOME/go/src/github.com/&lt;github_userid&gt;</w:t>
      </w:r>
      <w:r w:rsidRPr="00BB5BB3">
        <w:rPr>
          <w:i/>
          <w:iCs/>
          <w:spacing w:val="-62"/>
          <w:lang w:val="vi-VN"/>
        </w:rPr>
        <w:t xml:space="preserve"> </w:t>
      </w:r>
    </w:p>
    <w:p w14:paraId="48E6E2FF" w14:textId="0C9D9396" w:rsidR="00FF665F" w:rsidRDefault="00FF665F" w:rsidP="00FF665F">
      <w:pPr>
        <w:pStyle w:val="BodyText"/>
        <w:spacing w:before="12" w:after="5" w:line="271" w:lineRule="auto"/>
        <w:ind w:left="0" w:right="-30"/>
        <w:jc w:val="center"/>
        <w:rPr>
          <w:i/>
          <w:iCs/>
          <w:lang w:val="vi-VN"/>
        </w:rPr>
      </w:pPr>
      <w:r w:rsidRPr="00BB5BB3">
        <w:rPr>
          <w:i/>
          <w:iCs/>
          <w:lang w:val="vi-VN"/>
        </w:rPr>
        <w:t>cd</w:t>
      </w:r>
      <w:r w:rsidRPr="00BB5BB3">
        <w:rPr>
          <w:i/>
          <w:iCs/>
          <w:spacing w:val="-2"/>
          <w:lang w:val="vi-VN"/>
        </w:rPr>
        <w:t xml:space="preserve"> </w:t>
      </w:r>
      <w:r w:rsidRPr="00BB5BB3">
        <w:rPr>
          <w:i/>
          <w:iCs/>
          <w:lang w:val="vi-VN"/>
        </w:rPr>
        <w:t>$HOME/go/src/github.com/&lt;github_userid&gt;</w:t>
      </w:r>
      <w:r w:rsidRPr="00747799">
        <w:rPr>
          <w:noProof/>
          <w:lang w:eastAsia="ja-JP"/>
        </w:rPr>
        <w:drawing>
          <wp:inline distT="0" distB="0" distL="0" distR="0" wp14:anchorId="2511461B" wp14:editId="22BB3BAC">
            <wp:extent cx="5974080" cy="5791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4080" cy="579120"/>
                    </a:xfrm>
                    <a:prstGeom prst="rect">
                      <a:avLst/>
                    </a:prstGeom>
                    <a:noFill/>
                    <a:ln>
                      <a:noFill/>
                    </a:ln>
                  </pic:spPr>
                </pic:pic>
              </a:graphicData>
            </a:graphic>
          </wp:inline>
        </w:drawing>
      </w:r>
    </w:p>
    <w:p w14:paraId="5C9F3890" w14:textId="36AD73A9" w:rsidR="00FF665F" w:rsidRPr="00E90092" w:rsidRDefault="00FF665F" w:rsidP="00D719D6">
      <w:pPr>
        <w:pStyle w:val="habc"/>
        <w:rPr>
          <w:rFonts w:eastAsia="Times New Roman" w:cs="Times New Roman"/>
          <w:noProof/>
          <w:szCs w:val="26"/>
          <w:lang w:val="en-US"/>
        </w:rPr>
      </w:pPr>
      <w:bookmarkStart w:id="183" w:name="_Toc183027747"/>
      <w:r w:rsidRPr="00E90092">
        <w:rPr>
          <w:noProof/>
        </w:rPr>
        <w:t xml:space="preserve">Hình </w:t>
      </w:r>
      <w:r>
        <w:rPr>
          <w:noProof/>
        </w:rPr>
        <w:t>3.11</w:t>
      </w:r>
      <w:r w:rsidRPr="00E90092">
        <w:rPr>
          <w:noProof/>
        </w:rPr>
        <w:t>. Tạo 1 root project cho người lập trình Go</w:t>
      </w:r>
      <w:bookmarkEnd w:id="183"/>
    </w:p>
    <w:p w14:paraId="6349C3AD" w14:textId="77777777" w:rsidR="00FF665F" w:rsidRPr="00DF386F" w:rsidRDefault="00FF665F" w:rsidP="00FF665F">
      <w:pPr>
        <w:pStyle w:val="ListParagraph"/>
        <w:widowControl w:val="0"/>
        <w:numPr>
          <w:ilvl w:val="0"/>
          <w:numId w:val="44"/>
        </w:numPr>
        <w:tabs>
          <w:tab w:val="left" w:pos="966"/>
        </w:tabs>
        <w:autoSpaceDE w:val="0"/>
        <w:autoSpaceDN w:val="0"/>
        <w:spacing w:before="34" w:line="240" w:lineRule="auto"/>
        <w:ind w:left="360" w:hanging="270"/>
        <w:jc w:val="left"/>
        <w:rPr>
          <w:rFonts w:ascii="Wingdings" w:hAnsi="Wingdings"/>
          <w:iCs/>
          <w:lang w:val="vi-VN"/>
        </w:rPr>
      </w:pPr>
      <w:r w:rsidRPr="00DF386F">
        <w:rPr>
          <w:iCs/>
          <w:lang w:val="vi-VN"/>
        </w:rPr>
        <w:t>Tải</w:t>
      </w:r>
      <w:r w:rsidRPr="00DF386F">
        <w:rPr>
          <w:iCs/>
          <w:spacing w:val="-4"/>
          <w:lang w:val="vi-VN"/>
        </w:rPr>
        <w:t xml:space="preserve"> </w:t>
      </w:r>
      <w:r w:rsidRPr="00DF386F">
        <w:rPr>
          <w:iCs/>
          <w:lang w:val="vi-VN"/>
        </w:rPr>
        <w:t>fabric-samples,</w:t>
      </w:r>
      <w:r w:rsidRPr="00DF386F">
        <w:rPr>
          <w:iCs/>
          <w:spacing w:val="-4"/>
          <w:lang w:val="vi-VN"/>
        </w:rPr>
        <w:t xml:space="preserve"> </w:t>
      </w:r>
      <w:r w:rsidRPr="00DF386F">
        <w:rPr>
          <w:iCs/>
          <w:lang w:val="vi-VN"/>
        </w:rPr>
        <w:t>docker</w:t>
      </w:r>
      <w:r w:rsidRPr="00DF386F">
        <w:rPr>
          <w:iCs/>
          <w:spacing w:val="-3"/>
          <w:lang w:val="vi-VN"/>
        </w:rPr>
        <w:t xml:space="preserve"> </w:t>
      </w:r>
      <w:r w:rsidRPr="00DF386F">
        <w:rPr>
          <w:iCs/>
          <w:lang w:val="vi-VN"/>
        </w:rPr>
        <w:t>images</w:t>
      </w:r>
      <w:r w:rsidRPr="00DF386F">
        <w:rPr>
          <w:iCs/>
          <w:spacing w:val="-1"/>
          <w:lang w:val="vi-VN"/>
        </w:rPr>
        <w:t xml:space="preserve"> </w:t>
      </w:r>
      <w:r w:rsidRPr="00DF386F">
        <w:rPr>
          <w:iCs/>
          <w:lang w:val="vi-VN"/>
        </w:rPr>
        <w:t>và</w:t>
      </w:r>
      <w:r w:rsidRPr="00DF386F">
        <w:rPr>
          <w:iCs/>
          <w:spacing w:val="-3"/>
          <w:lang w:val="vi-VN"/>
        </w:rPr>
        <w:t xml:space="preserve"> </w:t>
      </w:r>
      <w:r w:rsidRPr="00DF386F">
        <w:rPr>
          <w:iCs/>
          <w:lang w:val="vi-VN"/>
        </w:rPr>
        <w:t>binaries:</w:t>
      </w:r>
    </w:p>
    <w:p w14:paraId="109E80E1" w14:textId="057D66DE" w:rsidR="004467CE" w:rsidRPr="00FF665F" w:rsidRDefault="00FF665F" w:rsidP="00FF665F">
      <w:pPr>
        <w:pStyle w:val="BodyText"/>
        <w:spacing w:before="43"/>
        <w:ind w:left="360"/>
        <w:jc w:val="center"/>
        <w:rPr>
          <w:i/>
          <w:iCs/>
          <w:lang w:val="vi-VN"/>
        </w:rPr>
      </w:pPr>
      <w:r w:rsidRPr="00DF386F">
        <w:rPr>
          <w:i/>
          <w:iCs/>
          <w:lang w:val="vi-VN"/>
        </w:rPr>
        <w:t>curl</w:t>
      </w:r>
      <w:r w:rsidRPr="00DF386F">
        <w:rPr>
          <w:i/>
          <w:iCs/>
          <w:spacing w:val="-3"/>
          <w:lang w:val="vi-VN"/>
        </w:rPr>
        <w:t xml:space="preserve"> </w:t>
      </w:r>
      <w:r w:rsidRPr="00DF386F">
        <w:rPr>
          <w:i/>
          <w:iCs/>
          <w:lang w:val="vi-VN"/>
        </w:rPr>
        <w:t>-sSL</w:t>
      </w:r>
      <w:r w:rsidRPr="00DF386F">
        <w:rPr>
          <w:i/>
          <w:iCs/>
          <w:spacing w:val="-2"/>
          <w:lang w:val="vi-VN"/>
        </w:rPr>
        <w:t xml:space="preserve"> </w:t>
      </w:r>
      <w:r w:rsidRPr="00176672">
        <w:rPr>
          <w:i/>
          <w:iCs/>
          <w:lang w:val="vi-VN"/>
        </w:rPr>
        <w:t>https://bit.ly/2ysbOFE</w:t>
      </w:r>
      <w:r w:rsidRPr="00176672">
        <w:rPr>
          <w:i/>
          <w:iCs/>
          <w:spacing w:val="2"/>
          <w:lang w:val="vi-VN"/>
        </w:rPr>
        <w:t xml:space="preserve"> </w:t>
      </w:r>
      <w:r w:rsidRPr="00DF386F">
        <w:rPr>
          <w:i/>
          <w:iCs/>
          <w:lang w:val="vi-VN"/>
        </w:rPr>
        <w:t>|</w:t>
      </w:r>
      <w:r w:rsidRPr="00DF386F">
        <w:rPr>
          <w:i/>
          <w:iCs/>
          <w:spacing w:val="-3"/>
          <w:lang w:val="vi-VN"/>
        </w:rPr>
        <w:t xml:space="preserve"> </w:t>
      </w:r>
      <w:r w:rsidRPr="00DF386F">
        <w:rPr>
          <w:i/>
          <w:iCs/>
          <w:lang w:val="vi-VN"/>
        </w:rPr>
        <w:t>bash</w:t>
      </w:r>
      <w:r w:rsidRPr="00DF386F">
        <w:rPr>
          <w:i/>
          <w:iCs/>
          <w:spacing w:val="-2"/>
          <w:lang w:val="vi-VN"/>
        </w:rPr>
        <w:t xml:space="preserve"> </w:t>
      </w:r>
      <w:r>
        <w:rPr>
          <w:i/>
          <w:iCs/>
          <w:lang w:val="vi-VN"/>
        </w:rPr>
        <w:t>-s</w:t>
      </w:r>
    </w:p>
    <w:p w14:paraId="0D79D6C4" w14:textId="77777777" w:rsidR="00FF665F" w:rsidRPr="007C7C50" w:rsidRDefault="00FF665F" w:rsidP="00FF665F">
      <w:pPr>
        <w:pStyle w:val="Heading3"/>
        <w:numPr>
          <w:ilvl w:val="2"/>
          <w:numId w:val="55"/>
        </w:numPr>
        <w:rPr>
          <w:lang w:val="vi-VN"/>
        </w:rPr>
      </w:pPr>
      <w:bookmarkStart w:id="184" w:name="_Toc182993935"/>
      <w:bookmarkStart w:id="185" w:name="_Toc183023760"/>
      <w:bookmarkStart w:id="186" w:name="_Toc183024276"/>
      <w:r w:rsidRPr="007C7C50">
        <w:rPr>
          <w:lang w:val="vi-VN"/>
        </w:rPr>
        <w:t>Tương tác với hệ thống mạng test-network.</w:t>
      </w:r>
      <w:bookmarkEnd w:id="184"/>
      <w:bookmarkEnd w:id="185"/>
      <w:bookmarkEnd w:id="186"/>
    </w:p>
    <w:p w14:paraId="1630E7D6" w14:textId="77777777" w:rsidR="00FF665F" w:rsidRDefault="00FF665F" w:rsidP="00FF665F">
      <w:pPr>
        <w:pStyle w:val="ListParagraph"/>
        <w:ind w:left="0" w:firstLine="360"/>
        <w:rPr>
          <w:rFonts w:cs="Times New Roman"/>
          <w:szCs w:val="26"/>
          <w:lang w:val="vi-VN"/>
        </w:rPr>
      </w:pPr>
      <w:r>
        <w:rPr>
          <w:rFonts w:cs="Times New Roman"/>
          <w:szCs w:val="26"/>
          <w:lang w:val="vi-VN"/>
        </w:rPr>
        <w:t>Hệ thống mạng thử nghiệm test-network được xây dựng với mục tiêu tìm hiểu và làm quen với cách thức hoạt động của blockchain. Đoạn mã lệnh trong ‘./network.sh’ nhằm xây dựng một hệ thống mạng thử nghiệm test-network đơn giản. Hệ thống mạng này bao gồm hai peer, mỗi peer một Org, và một node Raft dịch vụ sắp xếp (Ordering Service node- Orderer).</w:t>
      </w:r>
    </w:p>
    <w:p w14:paraId="6D3AACEB" w14:textId="77777777" w:rsidR="00FF665F" w:rsidRPr="00DC3DC7" w:rsidRDefault="00FF665F" w:rsidP="00FF665F">
      <w:pPr>
        <w:pStyle w:val="ListParagraph"/>
        <w:numPr>
          <w:ilvl w:val="0"/>
          <w:numId w:val="45"/>
        </w:numPr>
        <w:ind w:left="360"/>
        <w:rPr>
          <w:b/>
          <w:lang w:val="vi-VN"/>
        </w:rPr>
      </w:pPr>
      <w:r w:rsidRPr="00DC3DC7">
        <w:rPr>
          <w:b/>
          <w:lang w:val="vi-VN"/>
        </w:rPr>
        <w:t>Khởi tạo hệ thống mạ</w:t>
      </w:r>
      <w:r>
        <w:rPr>
          <w:b/>
          <w:lang w:val="vi-VN"/>
        </w:rPr>
        <w:t>ng</w:t>
      </w:r>
    </w:p>
    <w:p w14:paraId="7F08ABB4" w14:textId="77777777" w:rsidR="00FF665F" w:rsidRPr="007C7C50" w:rsidRDefault="00FF665F" w:rsidP="00FF665F">
      <w:pPr>
        <w:pStyle w:val="ListParagraph"/>
        <w:ind w:left="0"/>
        <w:rPr>
          <w:lang w:val="vi-VN"/>
        </w:rPr>
      </w:pPr>
      <w:r w:rsidRPr="00DF386F">
        <w:t>Truy cập thư mục chứa test-network:</w:t>
      </w:r>
    </w:p>
    <w:p w14:paraId="0AB00DCF" w14:textId="77777777" w:rsidR="00FF665F" w:rsidRPr="007C7C50" w:rsidRDefault="00FF665F" w:rsidP="00FF665F">
      <w:pPr>
        <w:ind w:left="90"/>
        <w:jc w:val="center"/>
        <w:rPr>
          <w:i/>
          <w:iCs/>
        </w:rPr>
      </w:pPr>
      <w:r w:rsidRPr="004120BD">
        <w:rPr>
          <w:i/>
          <w:iCs/>
        </w:rPr>
        <w:t>cd $HOME/go/src/github.com/&lt;github_user</w:t>
      </w:r>
      <w:r>
        <w:rPr>
          <w:i/>
          <w:iCs/>
        </w:rPr>
        <w:t>id&gt;/fabric-samples/test-network</w:t>
      </w:r>
    </w:p>
    <w:p w14:paraId="1F0E6397" w14:textId="77777777" w:rsidR="00FF665F" w:rsidRPr="004D0FFB" w:rsidRDefault="00FF665F" w:rsidP="00FF665F">
      <w:pPr>
        <w:ind w:left="-270" w:firstLine="270"/>
        <w:rPr>
          <w:lang w:val="vi-VN"/>
        </w:rPr>
      </w:pPr>
      <w:r w:rsidRPr="004D0FFB">
        <w:rPr>
          <w:lang w:val="vi-VN"/>
        </w:rPr>
        <w:t>Trước hết chạy đoạn lệnh sau để loại bỏ các container và artifact từ những lần chạy trước:</w:t>
      </w:r>
    </w:p>
    <w:p w14:paraId="060F63D6" w14:textId="77777777" w:rsidR="00FF665F" w:rsidRDefault="00FF665F" w:rsidP="00FF665F">
      <w:pPr>
        <w:pStyle w:val="lnh"/>
        <w:ind w:left="-270"/>
        <w:jc w:val="center"/>
      </w:pPr>
      <w:r>
        <w:t>./network.sh down</w:t>
      </w:r>
    </w:p>
    <w:p w14:paraId="1775C344" w14:textId="77777777" w:rsidR="00FF665F" w:rsidRDefault="00FF665F" w:rsidP="00FF665F">
      <w:pPr>
        <w:pStyle w:val="lnh"/>
        <w:ind w:left="-270" w:firstLine="360"/>
        <w:jc w:val="center"/>
      </w:pPr>
      <w:r>
        <w:rPr>
          <w:noProof/>
          <w:lang w:val="en-US" w:eastAsia="ja-JP"/>
        </w:rPr>
        <w:drawing>
          <wp:inline distT="0" distB="0" distL="0" distR="0" wp14:anchorId="0CFF0B59" wp14:editId="2F62FD6C">
            <wp:extent cx="4876800" cy="960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960120"/>
                    </a:xfrm>
                    <a:prstGeom prst="rect">
                      <a:avLst/>
                    </a:prstGeom>
                    <a:noFill/>
                    <a:ln>
                      <a:noFill/>
                    </a:ln>
                  </pic:spPr>
                </pic:pic>
              </a:graphicData>
            </a:graphic>
          </wp:inline>
        </w:drawing>
      </w:r>
    </w:p>
    <w:p w14:paraId="1BD0B5DD" w14:textId="47DBE4CB" w:rsidR="00FF665F" w:rsidRDefault="00FF665F" w:rsidP="00D719D6">
      <w:pPr>
        <w:pStyle w:val="habc"/>
      </w:pPr>
      <w:bookmarkStart w:id="187" w:name="_Toc183027748"/>
      <w:r>
        <w:t>Hình</w:t>
      </w:r>
      <w:r>
        <w:rPr>
          <w:lang w:val="en-US"/>
        </w:rPr>
        <w:t xml:space="preserve"> 3.12.</w:t>
      </w:r>
      <w:r w:rsidR="003537B7">
        <w:rPr>
          <w:lang w:val="vi-VN"/>
        </w:rPr>
        <w:t xml:space="preserve"> </w:t>
      </w:r>
      <w:r>
        <w:t>Tắt các container và artifact</w:t>
      </w:r>
      <w:bookmarkEnd w:id="187"/>
    </w:p>
    <w:p w14:paraId="30DD8E91" w14:textId="77777777" w:rsidR="00FF665F" w:rsidRDefault="00FF665F" w:rsidP="00FF665F">
      <w:pPr>
        <w:pStyle w:val="lnh"/>
        <w:ind w:left="0" w:firstLine="360"/>
        <w:rPr>
          <w:i w:val="0"/>
        </w:rPr>
      </w:pPr>
      <w:r>
        <w:rPr>
          <w:i w:val="0"/>
        </w:rPr>
        <w:t>Tiếp đó ta khởi tạo hệ thống mạng Fabric gồm 2 node peer, một node orderer thông qua câu lệnh:</w:t>
      </w:r>
    </w:p>
    <w:p w14:paraId="783C9519" w14:textId="551B25D9" w:rsidR="00FF665F" w:rsidRDefault="00FF665F" w:rsidP="00FF665F">
      <w:pPr>
        <w:pStyle w:val="lnh"/>
        <w:ind w:left="-270"/>
        <w:jc w:val="center"/>
      </w:pPr>
      <w:r>
        <w:t>./network.sh up</w:t>
      </w:r>
    </w:p>
    <w:p w14:paraId="4730E60E" w14:textId="77777777" w:rsidR="00FF665F" w:rsidRDefault="00FF665F" w:rsidP="00FF665F">
      <w:pPr>
        <w:pStyle w:val="lnh"/>
        <w:ind w:left="-270"/>
        <w:jc w:val="center"/>
      </w:pPr>
      <w:r>
        <w:rPr>
          <w:noProof/>
          <w:lang w:val="en-US" w:eastAsia="ja-JP"/>
        </w:rPr>
        <w:drawing>
          <wp:inline distT="0" distB="0" distL="0" distR="0" wp14:anchorId="03A0D288" wp14:editId="4BB96B05">
            <wp:extent cx="4876800" cy="2110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6800" cy="2110740"/>
                    </a:xfrm>
                    <a:prstGeom prst="rect">
                      <a:avLst/>
                    </a:prstGeom>
                    <a:noFill/>
                    <a:ln>
                      <a:noFill/>
                    </a:ln>
                  </pic:spPr>
                </pic:pic>
              </a:graphicData>
            </a:graphic>
          </wp:inline>
        </w:drawing>
      </w:r>
    </w:p>
    <w:p w14:paraId="39F6783C" w14:textId="5ECC069D" w:rsidR="00FF665F" w:rsidRPr="004D0FFB" w:rsidRDefault="00FF665F" w:rsidP="00D719D6">
      <w:pPr>
        <w:pStyle w:val="habc"/>
        <w:rPr>
          <w:lang w:val="vi-VN"/>
        </w:rPr>
      </w:pPr>
      <w:bookmarkStart w:id="188" w:name="_Toc183027749"/>
      <w:r w:rsidRPr="004D0FFB">
        <w:rPr>
          <w:lang w:val="vi-VN"/>
        </w:rPr>
        <w:t>Hình 3.</w:t>
      </w:r>
      <w:r w:rsidRPr="008763C5">
        <w:rPr>
          <w:lang w:val="vi-VN"/>
        </w:rPr>
        <w:t>13</w:t>
      </w:r>
      <w:r w:rsidRPr="004D0FFB">
        <w:rPr>
          <w:lang w:val="vi-VN"/>
        </w:rPr>
        <w:t>. Khởi tạo hệ thống mạng</w:t>
      </w:r>
      <w:bookmarkEnd w:id="188"/>
    </w:p>
    <w:p w14:paraId="3F6F64C6" w14:textId="77777777" w:rsidR="00FF665F" w:rsidRPr="004D0FFB" w:rsidRDefault="00FF665F" w:rsidP="00FF665F">
      <w:pPr>
        <w:ind w:left="-270" w:firstLine="360"/>
        <w:rPr>
          <w:lang w:val="vi-VN"/>
        </w:rPr>
      </w:pPr>
      <w:r w:rsidRPr="004D0FFB">
        <w:rPr>
          <w:lang w:val="vi-VN"/>
        </w:rPr>
        <w:t>Quan sát xem hệ thống hiện có các thành phần nào, sử dụng câu lệnh:</w:t>
      </w:r>
    </w:p>
    <w:p w14:paraId="2F79C4A4" w14:textId="77777777" w:rsidR="00FF665F" w:rsidRDefault="00FF665F" w:rsidP="00FF665F">
      <w:pPr>
        <w:ind w:left="-270"/>
        <w:jc w:val="center"/>
        <w:rPr>
          <w:i/>
          <w:iCs/>
        </w:rPr>
      </w:pPr>
      <w:r w:rsidRPr="00E90092">
        <w:rPr>
          <w:i/>
          <w:iCs/>
        </w:rPr>
        <w:lastRenderedPageBreak/>
        <w:t>docker ps –a</w:t>
      </w:r>
    </w:p>
    <w:p w14:paraId="6D7990B5" w14:textId="77777777" w:rsidR="00FF665F" w:rsidRDefault="00FF665F" w:rsidP="00FF665F">
      <w:pPr>
        <w:ind w:left="-270"/>
        <w:jc w:val="center"/>
        <w:rPr>
          <w:i/>
          <w:iCs/>
          <w:lang w:val="en-US"/>
        </w:rPr>
      </w:pPr>
      <w:r>
        <w:rPr>
          <w:noProof/>
          <w:lang w:val="en-US" w:eastAsia="ja-JP"/>
        </w:rPr>
        <w:drawing>
          <wp:inline distT="0" distB="0" distL="0" distR="0" wp14:anchorId="234B80D3" wp14:editId="2299E89C">
            <wp:extent cx="5280660" cy="967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0660" cy="967740"/>
                    </a:xfrm>
                    <a:prstGeom prst="rect">
                      <a:avLst/>
                    </a:prstGeom>
                    <a:noFill/>
                    <a:ln>
                      <a:noFill/>
                    </a:ln>
                  </pic:spPr>
                </pic:pic>
              </a:graphicData>
            </a:graphic>
          </wp:inline>
        </w:drawing>
      </w:r>
    </w:p>
    <w:p w14:paraId="6BB15461" w14:textId="05725D74" w:rsidR="00FF665F" w:rsidRDefault="00374D85" w:rsidP="00D719D6">
      <w:pPr>
        <w:pStyle w:val="habc"/>
        <w:rPr>
          <w:lang w:val="en-US"/>
        </w:rPr>
      </w:pPr>
      <w:bookmarkStart w:id="189" w:name="_Toc183027750"/>
      <w:commentRangeStart w:id="190"/>
      <w:r>
        <w:rPr>
          <w:lang w:val="en-US"/>
        </w:rPr>
        <w:t xml:space="preserve">Hình </w:t>
      </w:r>
      <w:r w:rsidR="00FF665F">
        <w:rPr>
          <w:lang w:val="en-US"/>
        </w:rPr>
        <w:t>3.14. Các container đang chạy</w:t>
      </w:r>
      <w:commentRangeEnd w:id="190"/>
      <w:r w:rsidR="00D719D6">
        <w:rPr>
          <w:rStyle w:val="CommentReference"/>
          <w:i w:val="0"/>
          <w:iCs w:val="0"/>
        </w:rPr>
        <w:commentReference w:id="190"/>
      </w:r>
      <w:bookmarkEnd w:id="189"/>
    </w:p>
    <w:p w14:paraId="23903054" w14:textId="77777777" w:rsidR="00FF665F" w:rsidRDefault="00FF665F" w:rsidP="00FF665F">
      <w:pPr>
        <w:pStyle w:val="lnh"/>
        <w:ind w:left="0" w:firstLine="360"/>
        <w:jc w:val="both"/>
        <w:rPr>
          <w:i w:val="0"/>
        </w:rPr>
      </w:pPr>
      <w:r>
        <w:rPr>
          <w:i w:val="0"/>
        </w:rPr>
        <w:t>Mỗi node hay người dùng muốn tương tác với mạng Fabric đều phải thuộc một tổ chức (Org) thì mới được tham gia vào hệ thống mạng. Hai node peer thuộc hai tổ chức Org1 và Org2, cùng một node Orderer duy nhất duy trì dịch vụ sắp xếp của hệ thống mạng. Peer lưu trữ sổ cái blockchain và xác minh giao dịch trước khi chúng được gửi lên sổ cái. Peer chạy hợp đồng thông minh gồm những logic nghiệp vụ nhằm quản lý các tài sản trên sổ cái blockchain.</w:t>
      </w:r>
    </w:p>
    <w:p w14:paraId="6D9AD603" w14:textId="77777777" w:rsidR="00FF665F" w:rsidRPr="00DC3DC7" w:rsidRDefault="00FF665F" w:rsidP="00FF665F">
      <w:pPr>
        <w:pStyle w:val="lnh"/>
        <w:numPr>
          <w:ilvl w:val="0"/>
          <w:numId w:val="45"/>
        </w:numPr>
        <w:ind w:left="360"/>
        <w:jc w:val="both"/>
        <w:rPr>
          <w:b/>
          <w:i w:val="0"/>
          <w:lang w:val="en-US"/>
        </w:rPr>
      </w:pPr>
      <w:r w:rsidRPr="00DC3DC7">
        <w:rPr>
          <w:b/>
          <w:i w:val="0"/>
          <w:lang w:val="en-US"/>
        </w:rPr>
        <w:t>Tạo kênh</w:t>
      </w:r>
    </w:p>
    <w:p w14:paraId="68112693" w14:textId="77777777" w:rsidR="00FF665F" w:rsidRDefault="00FF665F" w:rsidP="00FF665F">
      <w:pPr>
        <w:pStyle w:val="lnh"/>
        <w:ind w:left="0" w:firstLine="360"/>
        <w:jc w:val="both"/>
        <w:rPr>
          <w:i w:val="0"/>
        </w:rPr>
      </w:pPr>
      <w:r>
        <w:rPr>
          <w:i w:val="0"/>
        </w:rPr>
        <w:t>Kênh là lớp liên lạc bí mật giữa các thành viên trong hệ thống mạng được xác định cụ thể. Mỗi kênh một sổ cái blockchain riêng. Tổ chức nào được mời tham gia kênh thì các peer của tổ chức đó sẽ lưu trữ sổ cái kênh và sẽ xác minh giao dịch trên kênh dó. Để tạo kênh giữa Org1 và Org2, ta có thể thông qua network.sh. Tạo một kênh với tên mặc định:</w:t>
      </w:r>
    </w:p>
    <w:p w14:paraId="7501CE69" w14:textId="77777777" w:rsidR="00FF665F" w:rsidRPr="00CB4EE4" w:rsidRDefault="00FF665F" w:rsidP="00FF665F">
      <w:pPr>
        <w:pStyle w:val="lnh"/>
        <w:ind w:left="0" w:firstLine="360"/>
        <w:jc w:val="center"/>
      </w:pPr>
      <w:r>
        <w:t>./network.sh createChannel</w:t>
      </w:r>
    </w:p>
    <w:p w14:paraId="61587965" w14:textId="77777777" w:rsidR="00FF665F" w:rsidRDefault="00FF665F" w:rsidP="00FF665F">
      <w:pPr>
        <w:pStyle w:val="lnh"/>
        <w:ind w:left="0"/>
        <w:jc w:val="center"/>
        <w:rPr>
          <w:i w:val="0"/>
          <w:lang w:val="en-US"/>
        </w:rPr>
      </w:pPr>
      <w:r>
        <w:rPr>
          <w:noProof/>
          <w:lang w:val="en-US" w:eastAsia="ja-JP"/>
        </w:rPr>
        <w:drawing>
          <wp:inline distT="0" distB="0" distL="0" distR="0" wp14:anchorId="24402BE8" wp14:editId="2977B9FC">
            <wp:extent cx="4855028" cy="1730078"/>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1080" cy="1735798"/>
                    </a:xfrm>
                    <a:prstGeom prst="rect">
                      <a:avLst/>
                    </a:prstGeom>
                  </pic:spPr>
                </pic:pic>
              </a:graphicData>
            </a:graphic>
          </wp:inline>
        </w:drawing>
      </w:r>
    </w:p>
    <w:p w14:paraId="1A35FD39" w14:textId="13DCAFBB" w:rsidR="00FF665F" w:rsidRPr="00FC73D3" w:rsidRDefault="00FF665F" w:rsidP="00D719D6">
      <w:pPr>
        <w:pStyle w:val="habc"/>
        <w:rPr>
          <w:lang w:val="en-US"/>
        </w:rPr>
      </w:pPr>
      <w:bookmarkStart w:id="191" w:name="_Toc183027751"/>
      <w:r w:rsidRPr="00FC73D3">
        <w:rPr>
          <w:lang w:val="en-US"/>
        </w:rPr>
        <w:t xml:space="preserve">Hình </w:t>
      </w:r>
      <w:r>
        <w:rPr>
          <w:lang w:val="en-US"/>
        </w:rPr>
        <w:t>3.15.</w:t>
      </w:r>
      <w:r w:rsidRPr="00FC73D3">
        <w:rPr>
          <w:lang w:val="en-US"/>
        </w:rPr>
        <w:t xml:space="preserve"> Câu lệnh tạo kênh</w:t>
      </w:r>
      <w:bookmarkEnd w:id="191"/>
    </w:p>
    <w:p w14:paraId="6021263E" w14:textId="77777777" w:rsidR="00FF665F" w:rsidRPr="00FC73D3" w:rsidRDefault="00FF665F" w:rsidP="00FF665F">
      <w:pPr>
        <w:pStyle w:val="lnh"/>
        <w:ind w:left="0"/>
        <w:rPr>
          <w:i w:val="0"/>
          <w:lang w:val="en-US"/>
        </w:rPr>
      </w:pPr>
      <w:r>
        <w:rPr>
          <w:i w:val="0"/>
        </w:rPr>
        <w:t>Sau đó hệ thống sẽ tạo khối hình thành (genesis block) của kênh:</w:t>
      </w:r>
    </w:p>
    <w:p w14:paraId="72C4FBF3" w14:textId="77777777" w:rsidR="00FF665F" w:rsidRDefault="00FF665F" w:rsidP="00FF665F">
      <w:pPr>
        <w:pStyle w:val="Hnh"/>
        <w:ind w:left="0"/>
      </w:pPr>
      <w:r>
        <w:rPr>
          <w:noProof/>
          <w:lang w:val="en-US" w:eastAsia="ja-JP"/>
        </w:rPr>
        <w:drawing>
          <wp:inline distT="0" distB="0" distL="0" distR="0" wp14:anchorId="20FD730D" wp14:editId="3633791D">
            <wp:extent cx="5158740" cy="1005840"/>
            <wp:effectExtent l="0" t="0" r="3810" b="3810"/>
            <wp:docPr id="1087360515" name="Picture 108736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58740" cy="1005840"/>
                    </a:xfrm>
                    <a:prstGeom prst="rect">
                      <a:avLst/>
                    </a:prstGeom>
                    <a:noFill/>
                    <a:ln>
                      <a:noFill/>
                    </a:ln>
                  </pic:spPr>
                </pic:pic>
              </a:graphicData>
            </a:graphic>
          </wp:inline>
        </w:drawing>
      </w:r>
    </w:p>
    <w:p w14:paraId="0A029AE8" w14:textId="3DDB8525" w:rsidR="00FF665F" w:rsidRPr="004D0FFB" w:rsidRDefault="00FF665F" w:rsidP="00D719D6">
      <w:pPr>
        <w:pStyle w:val="habc"/>
        <w:rPr>
          <w:lang w:val="vi-VN"/>
        </w:rPr>
      </w:pPr>
      <w:bookmarkStart w:id="192" w:name="_Toc183027752"/>
      <w:r w:rsidRPr="004D0FFB">
        <w:rPr>
          <w:lang w:val="vi-VN"/>
        </w:rPr>
        <w:t>Hình 3.1</w:t>
      </w:r>
      <w:r>
        <w:rPr>
          <w:lang w:val="en-US"/>
        </w:rPr>
        <w:t>6</w:t>
      </w:r>
      <w:r w:rsidRPr="004D0FFB">
        <w:rPr>
          <w:lang w:val="vi-VN"/>
        </w:rPr>
        <w:t xml:space="preserve">. Tạo </w:t>
      </w:r>
      <w:r>
        <w:rPr>
          <w:lang w:val="vi-VN"/>
        </w:rPr>
        <w:t xml:space="preserve">genesis block </w:t>
      </w:r>
      <w:r w:rsidRPr="004D0FFB">
        <w:rPr>
          <w:lang w:val="vi-VN"/>
        </w:rPr>
        <w:t>của kênh</w:t>
      </w:r>
      <w:bookmarkEnd w:id="192"/>
    </w:p>
    <w:p w14:paraId="63268973" w14:textId="77777777" w:rsidR="00FF665F" w:rsidRPr="00CB4EE4" w:rsidRDefault="00FF665F" w:rsidP="00FF665F">
      <w:pPr>
        <w:pStyle w:val="Hnh"/>
        <w:ind w:left="0"/>
        <w:jc w:val="left"/>
      </w:pPr>
      <w:r>
        <w:rPr>
          <w:i w:val="0"/>
        </w:rPr>
        <w:t>Tiếp theo, join hai peer của Org1 và Org2 vào kênh:</w:t>
      </w:r>
    </w:p>
    <w:p w14:paraId="5873E734" w14:textId="77777777" w:rsidR="00FF665F" w:rsidRDefault="00FF665F" w:rsidP="00FF665F">
      <w:pPr>
        <w:pStyle w:val="lnh"/>
        <w:ind w:left="0"/>
        <w:jc w:val="center"/>
      </w:pPr>
      <w:r w:rsidRPr="00840373">
        <w:rPr>
          <w:noProof/>
          <w:lang w:val="en-US" w:eastAsia="ja-JP"/>
        </w:rPr>
        <w:lastRenderedPageBreak/>
        <w:drawing>
          <wp:inline distT="0" distB="0" distL="0" distR="0" wp14:anchorId="6149568F" wp14:editId="558A92D3">
            <wp:extent cx="5612130" cy="13233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323340"/>
                    </a:xfrm>
                    <a:prstGeom prst="rect">
                      <a:avLst/>
                    </a:prstGeom>
                  </pic:spPr>
                </pic:pic>
              </a:graphicData>
            </a:graphic>
          </wp:inline>
        </w:drawing>
      </w:r>
    </w:p>
    <w:p w14:paraId="6647E424" w14:textId="1C595375" w:rsidR="00481E47" w:rsidRPr="00FF665F" w:rsidRDefault="00FF665F" w:rsidP="00D719D6">
      <w:pPr>
        <w:pStyle w:val="habc"/>
        <w:rPr>
          <w:spacing w:val="-63"/>
          <w:lang w:val="vi-VN"/>
        </w:rPr>
      </w:pPr>
      <w:bookmarkStart w:id="193" w:name="_Toc183027753"/>
      <w:r w:rsidRPr="00FF665F">
        <w:t>Hình</w:t>
      </w:r>
      <w:r w:rsidRPr="00FF665F">
        <w:rPr>
          <w:lang w:val="en-US"/>
        </w:rPr>
        <w:t xml:space="preserve"> 3.</w:t>
      </w:r>
      <w:r>
        <w:t>17</w:t>
      </w:r>
      <w:r w:rsidRPr="00FF665F">
        <w:t>. Join peer của Org1 và Org2 vào kênh</w:t>
      </w:r>
      <w:bookmarkEnd w:id="193"/>
    </w:p>
    <w:p w14:paraId="11CD4331" w14:textId="505650E4" w:rsidR="00481E47" w:rsidRDefault="00FF665F" w:rsidP="00FF665F">
      <w:pPr>
        <w:pStyle w:val="BodyText"/>
        <w:spacing w:line="276" w:lineRule="auto"/>
        <w:ind w:left="0" w:right="-30"/>
        <w:jc w:val="center"/>
        <w:rPr>
          <w:spacing w:val="-63"/>
          <w:lang w:val="vi-VN"/>
        </w:rPr>
      </w:pPr>
      <w:bookmarkStart w:id="194" w:name="_Toc182941648"/>
      <w:bookmarkStart w:id="195" w:name="_Toc182943029"/>
      <w:r w:rsidRPr="00840373">
        <w:rPr>
          <w:noProof/>
          <w:lang w:eastAsia="ja-JP"/>
        </w:rPr>
        <w:drawing>
          <wp:inline distT="0" distB="0" distL="0" distR="0" wp14:anchorId="7F30B9BB" wp14:editId="0B5232AC">
            <wp:extent cx="5612130" cy="810260"/>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10260"/>
                    </a:xfrm>
                    <a:prstGeom prst="rect">
                      <a:avLst/>
                    </a:prstGeom>
                  </pic:spPr>
                </pic:pic>
              </a:graphicData>
            </a:graphic>
          </wp:inline>
        </w:drawing>
      </w:r>
      <w:bookmarkEnd w:id="194"/>
      <w:bookmarkEnd w:id="195"/>
    </w:p>
    <w:p w14:paraId="40DD0C94" w14:textId="79DE1F77" w:rsidR="00FF665F" w:rsidRPr="008763C5" w:rsidRDefault="00FF665F" w:rsidP="00D719D6">
      <w:pPr>
        <w:pStyle w:val="habc"/>
        <w:rPr>
          <w:lang w:val="vi-VN"/>
        </w:rPr>
      </w:pPr>
      <w:bookmarkStart w:id="196" w:name="_Toc183027754"/>
      <w:r w:rsidRPr="008763C5">
        <w:rPr>
          <w:lang w:val="vi-VN"/>
        </w:rPr>
        <w:t>Hình 3.</w:t>
      </w:r>
      <w:r w:rsidR="00423352" w:rsidRPr="008763C5">
        <w:rPr>
          <w:lang w:val="vi-VN"/>
        </w:rPr>
        <w:t>18.</w:t>
      </w:r>
      <w:r w:rsidRPr="008763C5">
        <w:rPr>
          <w:lang w:val="vi-VN"/>
        </w:rPr>
        <w:t xml:space="preserve"> Kiểm tra lại danh sách kênh mà các peer đã join</w:t>
      </w:r>
      <w:bookmarkEnd w:id="196"/>
    </w:p>
    <w:p w14:paraId="7B38573D" w14:textId="77777777" w:rsidR="00FF665F" w:rsidRDefault="00FF665F" w:rsidP="00FF665F">
      <w:pPr>
        <w:pStyle w:val="Hnh"/>
        <w:ind w:left="0"/>
        <w:jc w:val="left"/>
        <w:rPr>
          <w:i w:val="0"/>
        </w:rPr>
      </w:pPr>
      <w:r>
        <w:rPr>
          <w:i w:val="0"/>
        </w:rPr>
        <w:t>Bước tiếp theo, các Anchor peer cho các Org sẽ được cài đặt vào kênh.</w:t>
      </w:r>
    </w:p>
    <w:p w14:paraId="3B77B852" w14:textId="77777777" w:rsidR="00FF665F" w:rsidRDefault="00FF665F" w:rsidP="00FF665F">
      <w:pPr>
        <w:pStyle w:val="Hnh"/>
        <w:ind w:left="0"/>
      </w:pPr>
      <w:r>
        <w:rPr>
          <w:noProof/>
          <w:lang w:val="en-US" w:eastAsia="ja-JP"/>
        </w:rPr>
        <w:drawing>
          <wp:inline distT="0" distB="0" distL="0" distR="0" wp14:anchorId="144FA3DD" wp14:editId="4E4E0876">
            <wp:extent cx="5173980" cy="320040"/>
            <wp:effectExtent l="0" t="0" r="7620" b="3810"/>
            <wp:docPr id="1087360512" name="Picture 108736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73980" cy="320040"/>
                    </a:xfrm>
                    <a:prstGeom prst="rect">
                      <a:avLst/>
                    </a:prstGeom>
                    <a:noFill/>
                    <a:ln>
                      <a:noFill/>
                    </a:ln>
                  </pic:spPr>
                </pic:pic>
              </a:graphicData>
            </a:graphic>
          </wp:inline>
        </w:drawing>
      </w:r>
    </w:p>
    <w:p w14:paraId="7AE6F0AF" w14:textId="333E2190" w:rsidR="00FF665F" w:rsidRDefault="00FF665F" w:rsidP="00D719D6">
      <w:pPr>
        <w:pStyle w:val="habc"/>
      </w:pPr>
      <w:bookmarkStart w:id="197" w:name="_Toc183027755"/>
      <w:r>
        <w:t>Hình</w:t>
      </w:r>
      <w:r>
        <w:rPr>
          <w:lang w:val="en-US"/>
        </w:rPr>
        <w:t xml:space="preserve"> 3.</w:t>
      </w:r>
      <w:r w:rsidR="00423352">
        <w:rPr>
          <w:lang w:val="en-US"/>
        </w:rPr>
        <w:t>19</w:t>
      </w:r>
      <w:r>
        <w:rPr>
          <w:lang w:val="en-US"/>
        </w:rPr>
        <w:t>.</w:t>
      </w:r>
      <w:r>
        <w:t xml:space="preserve"> Anchor peer cho Org1 được thêm vào kênh</w:t>
      </w:r>
      <w:bookmarkEnd w:id="197"/>
    </w:p>
    <w:p w14:paraId="08AC740C" w14:textId="77777777" w:rsidR="00FF665F" w:rsidRDefault="00FF665F" w:rsidP="00FF665F">
      <w:pPr>
        <w:pStyle w:val="Hnh"/>
        <w:ind w:left="0"/>
      </w:pPr>
      <w:r>
        <w:rPr>
          <w:noProof/>
          <w:lang w:val="en-US" w:eastAsia="ja-JP"/>
        </w:rPr>
        <w:drawing>
          <wp:inline distT="0" distB="0" distL="0" distR="0" wp14:anchorId="22A77308" wp14:editId="0CF4BD6C">
            <wp:extent cx="5173980" cy="2971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73980" cy="297180"/>
                    </a:xfrm>
                    <a:prstGeom prst="rect">
                      <a:avLst/>
                    </a:prstGeom>
                    <a:noFill/>
                    <a:ln>
                      <a:noFill/>
                    </a:ln>
                  </pic:spPr>
                </pic:pic>
              </a:graphicData>
            </a:graphic>
          </wp:inline>
        </w:drawing>
      </w:r>
    </w:p>
    <w:p w14:paraId="5AEC973F" w14:textId="4CD91F65" w:rsidR="00FF665F" w:rsidRPr="00CB4EE4" w:rsidRDefault="00FF665F" w:rsidP="00D719D6">
      <w:pPr>
        <w:pStyle w:val="habc"/>
      </w:pPr>
      <w:bookmarkStart w:id="198" w:name="_Toc183027756"/>
      <w:r w:rsidRPr="00CB4EE4">
        <w:rPr>
          <w:rStyle w:val="hinhanhbaocaoChar"/>
          <w:i/>
          <w:iCs/>
        </w:rPr>
        <w:t>Hình</w:t>
      </w:r>
      <w:r>
        <w:rPr>
          <w:rStyle w:val="hinhanhbaocaoChar"/>
          <w:i/>
          <w:iCs/>
          <w:lang w:val="en-US"/>
        </w:rPr>
        <w:t xml:space="preserve"> 3.</w:t>
      </w:r>
      <w:r w:rsidR="00423352">
        <w:rPr>
          <w:rStyle w:val="hinhanhbaocaoChar"/>
          <w:i/>
          <w:iCs/>
          <w:lang w:val="en-US"/>
        </w:rPr>
        <w:t>20</w:t>
      </w:r>
      <w:r w:rsidRPr="00CB4EE4">
        <w:rPr>
          <w:rStyle w:val="hinhanhbaocaoChar"/>
          <w:i/>
          <w:iCs/>
        </w:rPr>
        <w:t>. Anchor peer cho Org2 được thêm vào kênh</w:t>
      </w:r>
      <w:bookmarkEnd w:id="198"/>
    </w:p>
    <w:p w14:paraId="41733024" w14:textId="77777777" w:rsidR="00FF665F" w:rsidRPr="001F5FED" w:rsidRDefault="00FF665F" w:rsidP="00FF665F">
      <w:pPr>
        <w:pStyle w:val="lnh"/>
        <w:ind w:left="0"/>
        <w:rPr>
          <w:i w:val="0"/>
        </w:rPr>
      </w:pPr>
      <w:r>
        <w:rPr>
          <w:i w:val="0"/>
        </w:rPr>
        <w:t>Câu lệnh thành công sẽ xuất hiện:</w:t>
      </w:r>
      <w:r>
        <w:rPr>
          <w:i w:val="0"/>
          <w:lang w:val="en-US"/>
        </w:rPr>
        <w:t xml:space="preserve">         </w:t>
      </w:r>
      <w:r>
        <w:t>Channel 'mychannel' joined</w:t>
      </w:r>
    </w:p>
    <w:p w14:paraId="7B0AB043" w14:textId="77777777" w:rsidR="00FF665F" w:rsidRDefault="00FF665F" w:rsidP="00FF665F">
      <w:pPr>
        <w:pStyle w:val="lnh"/>
        <w:ind w:left="0"/>
        <w:jc w:val="center"/>
      </w:pPr>
      <w:r>
        <w:rPr>
          <w:noProof/>
          <w:lang w:val="en-US" w:eastAsia="ja-JP"/>
        </w:rPr>
        <w:drawing>
          <wp:inline distT="0" distB="0" distL="0" distR="0" wp14:anchorId="24137E9A" wp14:editId="1AEC8D6C">
            <wp:extent cx="3916680" cy="2590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6680" cy="259080"/>
                    </a:xfrm>
                    <a:prstGeom prst="rect">
                      <a:avLst/>
                    </a:prstGeom>
                    <a:noFill/>
                    <a:ln>
                      <a:noFill/>
                    </a:ln>
                  </pic:spPr>
                </pic:pic>
              </a:graphicData>
            </a:graphic>
          </wp:inline>
        </w:drawing>
      </w:r>
    </w:p>
    <w:p w14:paraId="6418FCB7" w14:textId="19E3A887" w:rsidR="00FF665F" w:rsidRPr="004D0FFB" w:rsidRDefault="00FF665F" w:rsidP="00D719D6">
      <w:pPr>
        <w:pStyle w:val="habc"/>
        <w:rPr>
          <w:lang w:val="vi-VN"/>
        </w:rPr>
      </w:pPr>
      <w:bookmarkStart w:id="199" w:name="_Toc183027757"/>
      <w:r w:rsidRPr="004D0FFB">
        <w:rPr>
          <w:lang w:val="vi-VN"/>
        </w:rPr>
        <w:t>Hình 3.</w:t>
      </w:r>
      <w:r w:rsidR="00423352" w:rsidRPr="008763C5">
        <w:rPr>
          <w:lang w:val="vi-VN"/>
        </w:rPr>
        <w:t>21</w:t>
      </w:r>
      <w:r w:rsidRPr="004D0FFB">
        <w:rPr>
          <w:lang w:val="vi-VN"/>
        </w:rPr>
        <w:t>. Câu lệnh khi tạo kênh thành công</w:t>
      </w:r>
      <w:bookmarkEnd w:id="199"/>
    </w:p>
    <w:p w14:paraId="2DA3D46B" w14:textId="77777777" w:rsidR="00FF665F" w:rsidRPr="00423352" w:rsidRDefault="00FF665F" w:rsidP="00423352">
      <w:pPr>
        <w:pStyle w:val="lnh"/>
        <w:numPr>
          <w:ilvl w:val="0"/>
          <w:numId w:val="45"/>
        </w:numPr>
        <w:ind w:left="360"/>
        <w:rPr>
          <w:b/>
          <w:bCs/>
          <w:i w:val="0"/>
        </w:rPr>
      </w:pPr>
      <w:r w:rsidRPr="00423352">
        <w:rPr>
          <w:b/>
          <w:bCs/>
          <w:i w:val="0"/>
        </w:rPr>
        <w:t>Triển khai chuỗi mã (chaincode) lên kênh.</w:t>
      </w:r>
    </w:p>
    <w:p w14:paraId="0118E1D8" w14:textId="2A0911D3" w:rsidR="00FF665F" w:rsidRDefault="00FF665F" w:rsidP="00FF665F">
      <w:pPr>
        <w:pStyle w:val="lnh"/>
        <w:ind w:left="0" w:firstLine="270"/>
        <w:jc w:val="both"/>
        <w:rPr>
          <w:i w:val="0"/>
        </w:rPr>
      </w:pPr>
      <w:r>
        <w:rPr>
          <w:i w:val="0"/>
        </w:rPr>
        <w:t>Sau khi tạo kênh, khi muốn tương tác với sổ cái kênh ta phải sử dụng các hợp đồng thông minh. Các ứng dụng được chạy bởi các thành viên kênh có thể gọi hợp đồng thông minh để tạo, sửa đổi cũng như trao đổi các tài sản, hoặc truy vấn tài sản. Vớ</w:t>
      </w:r>
      <w:r w:rsidR="00F42781">
        <w:rPr>
          <w:i w:val="0"/>
        </w:rPr>
        <w:t xml:space="preserve">i Fabric, </w:t>
      </w:r>
      <w:r>
        <w:rPr>
          <w:i w:val="0"/>
        </w:rPr>
        <w:t>các hợp đồng thông minh được đóng gói và triển khai lên hệ thống mạng với tên gọi là chuỗi mã (chaincode). Trước khi chuỗi mã được triển khai lên kênh, các thành viên kênh cần chấp thuận định nghĩa chuỗi mã nhằm thiết lập quản lý chuỗi mã. Khi đủ số lượng tổ chức đồng ý, định nghĩa chuỗi mã sẽ được thêm lên kênh, và lúc đó chuỗi mã sẵn sàng có thể sử dụng.</w:t>
      </w:r>
    </w:p>
    <w:p w14:paraId="329CCE32" w14:textId="77777777" w:rsidR="00FF665F" w:rsidRDefault="00FF665F" w:rsidP="00FF665F">
      <w:pPr>
        <w:pStyle w:val="lnh"/>
        <w:ind w:left="0" w:firstLine="450"/>
        <w:jc w:val="both"/>
        <w:rPr>
          <w:i w:val="0"/>
        </w:rPr>
      </w:pPr>
      <w:r>
        <w:rPr>
          <w:i w:val="0"/>
        </w:rPr>
        <w:t>Sau khi sử dụng câu lệnh network.sh để tạo kênh, ta có thể chạy chuỗi mã sử dụng câu lệnh:</w:t>
      </w:r>
    </w:p>
    <w:p w14:paraId="449F2CE1" w14:textId="77777777" w:rsidR="00FF665F" w:rsidRDefault="00FF665F" w:rsidP="00FF665F">
      <w:pPr>
        <w:pStyle w:val="lnh"/>
        <w:ind w:left="0"/>
        <w:jc w:val="center"/>
      </w:pPr>
      <w:r>
        <w:t>./network.sh deployCC -ccn basic -ccp ../asset-transfer-basic/chaincode-go -ccl go</w:t>
      </w:r>
    </w:p>
    <w:p w14:paraId="29899B7A" w14:textId="77777777" w:rsidR="00FF665F" w:rsidRDefault="00FF665F" w:rsidP="00FF665F">
      <w:pPr>
        <w:pStyle w:val="lnh"/>
        <w:ind w:left="0"/>
        <w:rPr>
          <w:i w:val="0"/>
        </w:rPr>
      </w:pPr>
      <w:r>
        <w:rPr>
          <w:i w:val="0"/>
        </w:rPr>
        <w:t>Trong đó:</w:t>
      </w:r>
    </w:p>
    <w:p w14:paraId="1F1E707D" w14:textId="77777777" w:rsidR="00FF665F" w:rsidRDefault="00FF665F" w:rsidP="00423352">
      <w:pPr>
        <w:pStyle w:val="lnh"/>
        <w:numPr>
          <w:ilvl w:val="0"/>
          <w:numId w:val="44"/>
        </w:numPr>
        <w:ind w:left="360"/>
        <w:jc w:val="both"/>
        <w:rPr>
          <w:i w:val="0"/>
          <w:lang w:val="en-US"/>
        </w:rPr>
      </w:pPr>
      <w:r>
        <w:rPr>
          <w:lang w:val="en-US"/>
        </w:rPr>
        <w:t>deployCC</w:t>
      </w:r>
      <w:r>
        <w:rPr>
          <w:b/>
          <w:i w:val="0"/>
          <w:lang w:val="en-US"/>
        </w:rPr>
        <w:t xml:space="preserve"> </w:t>
      </w:r>
      <w:r>
        <w:rPr>
          <w:i w:val="0"/>
          <w:lang w:val="en-US"/>
        </w:rPr>
        <w:t>là deploy chaincode (triển khai chuỗi mã).</w:t>
      </w:r>
    </w:p>
    <w:p w14:paraId="6DCE24BA" w14:textId="77777777" w:rsidR="00FF665F" w:rsidRDefault="00FF665F" w:rsidP="00423352">
      <w:pPr>
        <w:pStyle w:val="lnh"/>
        <w:numPr>
          <w:ilvl w:val="0"/>
          <w:numId w:val="44"/>
        </w:numPr>
        <w:ind w:left="360"/>
        <w:jc w:val="both"/>
        <w:rPr>
          <w:i w:val="0"/>
          <w:lang w:val="en-US"/>
        </w:rPr>
      </w:pPr>
      <w:r>
        <w:rPr>
          <w:lang w:val="en-US"/>
        </w:rPr>
        <w:t>-ccn</w:t>
      </w:r>
      <w:r>
        <w:rPr>
          <w:i w:val="0"/>
          <w:lang w:val="en-US"/>
        </w:rPr>
        <w:t xml:space="preserve"> là chaincode name (tên chuỗi mã) chúng ta đặt ở đây là basic.</w:t>
      </w:r>
    </w:p>
    <w:p w14:paraId="1863F20D" w14:textId="77777777" w:rsidR="00FF665F" w:rsidRDefault="00FF665F" w:rsidP="00423352">
      <w:pPr>
        <w:pStyle w:val="lnh"/>
        <w:numPr>
          <w:ilvl w:val="0"/>
          <w:numId w:val="44"/>
        </w:numPr>
        <w:ind w:left="360"/>
        <w:jc w:val="both"/>
        <w:rPr>
          <w:lang w:val="en-US"/>
        </w:rPr>
      </w:pPr>
      <w:r>
        <w:rPr>
          <w:lang w:val="en-US"/>
        </w:rPr>
        <w:lastRenderedPageBreak/>
        <w:t>-ccp</w:t>
      </w:r>
      <w:r>
        <w:rPr>
          <w:i w:val="0"/>
          <w:lang w:val="en-US"/>
        </w:rPr>
        <w:t xml:space="preserve"> là chaincode path (đường dẫn chuỗi mã), chúng ta trỏ đến vị trí đang lưu trữ code chuỗi mã, ở đây là </w:t>
      </w:r>
      <w:r>
        <w:rPr>
          <w:lang w:val="en-US"/>
        </w:rPr>
        <w:t>fabric-samples/asset-transfer/basic/chaincode-go.</w:t>
      </w:r>
    </w:p>
    <w:p w14:paraId="4D49A793" w14:textId="77777777" w:rsidR="00FF665F" w:rsidRDefault="00FF665F" w:rsidP="00423352">
      <w:pPr>
        <w:pStyle w:val="lnh"/>
        <w:numPr>
          <w:ilvl w:val="0"/>
          <w:numId w:val="44"/>
        </w:numPr>
        <w:ind w:left="360"/>
        <w:jc w:val="both"/>
        <w:rPr>
          <w:i w:val="0"/>
          <w:lang w:val="en-US"/>
        </w:rPr>
      </w:pPr>
      <w:r>
        <w:rPr>
          <w:lang w:val="en-US"/>
        </w:rPr>
        <w:t>-ccl</w:t>
      </w:r>
      <w:r>
        <w:rPr>
          <w:i w:val="0"/>
          <w:lang w:val="en-US"/>
        </w:rPr>
        <w:t xml:space="preserve"> là chaincode language (ngôn ngữ cho chuỗi mã), chúng ta sử dụng go.</w:t>
      </w:r>
    </w:p>
    <w:p w14:paraId="1DAE9DDA" w14:textId="77777777" w:rsidR="00FF665F" w:rsidRDefault="00FF665F" w:rsidP="00FF665F">
      <w:pPr>
        <w:pStyle w:val="lnh"/>
        <w:ind w:left="0"/>
        <w:jc w:val="center"/>
      </w:pPr>
      <w:r>
        <w:rPr>
          <w:noProof/>
          <w:lang w:val="en-US" w:eastAsia="ja-JP"/>
        </w:rPr>
        <w:drawing>
          <wp:inline distT="0" distB="0" distL="0" distR="0" wp14:anchorId="7FFA39E7" wp14:editId="3D8C52AC">
            <wp:extent cx="5265420" cy="975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5420" cy="975360"/>
                    </a:xfrm>
                    <a:prstGeom prst="rect">
                      <a:avLst/>
                    </a:prstGeom>
                    <a:noFill/>
                    <a:ln>
                      <a:noFill/>
                    </a:ln>
                  </pic:spPr>
                </pic:pic>
              </a:graphicData>
            </a:graphic>
          </wp:inline>
        </w:drawing>
      </w:r>
    </w:p>
    <w:p w14:paraId="4EEA79CE" w14:textId="38957C18" w:rsidR="00FF665F" w:rsidRPr="004D0FFB" w:rsidRDefault="00FF665F" w:rsidP="00D719D6">
      <w:pPr>
        <w:pStyle w:val="habc"/>
        <w:rPr>
          <w:lang w:val="vi-VN"/>
        </w:rPr>
      </w:pPr>
      <w:bookmarkStart w:id="200" w:name="_Toc183027758"/>
      <w:r w:rsidRPr="004D0FFB">
        <w:rPr>
          <w:lang w:val="vi-VN"/>
        </w:rPr>
        <w:t>Hình 3.2</w:t>
      </w:r>
      <w:r w:rsidR="00423352" w:rsidRPr="008763C5">
        <w:rPr>
          <w:lang w:val="vi-VN"/>
        </w:rPr>
        <w:t>2</w:t>
      </w:r>
      <w:r w:rsidRPr="004D0FFB">
        <w:rPr>
          <w:lang w:val="vi-VN"/>
        </w:rPr>
        <w:t>. Chaincode đang được triển khai lên kênh</w:t>
      </w:r>
      <w:bookmarkEnd w:id="200"/>
    </w:p>
    <w:p w14:paraId="31E4DD2C" w14:textId="69A8677F" w:rsidR="00423352" w:rsidRDefault="00423352" w:rsidP="00374D85">
      <w:pPr>
        <w:jc w:val="center"/>
        <w:rPr>
          <w:lang w:val="vi-VN"/>
        </w:rPr>
      </w:pPr>
      <w:bookmarkStart w:id="201" w:name="_Toc183019092"/>
      <w:r w:rsidRPr="00374D85">
        <w:rPr>
          <w:noProof/>
          <w:lang w:val="en-US" w:eastAsia="ja-JP"/>
        </w:rPr>
        <w:drawing>
          <wp:inline distT="0" distB="0" distL="0" distR="0" wp14:anchorId="427499BE" wp14:editId="0E3AEEFC">
            <wp:extent cx="5242560" cy="1196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42560" cy="1196340"/>
                    </a:xfrm>
                    <a:prstGeom prst="rect">
                      <a:avLst/>
                    </a:prstGeom>
                    <a:noFill/>
                    <a:ln>
                      <a:noFill/>
                    </a:ln>
                  </pic:spPr>
                </pic:pic>
              </a:graphicData>
            </a:graphic>
          </wp:inline>
        </w:drawing>
      </w:r>
      <w:bookmarkEnd w:id="201"/>
    </w:p>
    <w:p w14:paraId="499912AD" w14:textId="54D01788" w:rsidR="00423352" w:rsidRPr="007C7C50" w:rsidRDefault="00423352" w:rsidP="00D719D6">
      <w:pPr>
        <w:pStyle w:val="habc"/>
        <w:rPr>
          <w:lang w:val="vi-VN"/>
        </w:rPr>
      </w:pPr>
      <w:bookmarkStart w:id="202" w:name="_Toc183027759"/>
      <w:r w:rsidRPr="004D0FFB">
        <w:rPr>
          <w:lang w:val="vi-VN"/>
        </w:rPr>
        <w:t>Hình 3.2</w:t>
      </w:r>
      <w:r w:rsidRPr="008763C5">
        <w:rPr>
          <w:lang w:val="vi-VN"/>
        </w:rPr>
        <w:t>3</w:t>
      </w:r>
      <w:r w:rsidRPr="004D0FFB">
        <w:rPr>
          <w:lang w:val="vi-VN"/>
        </w:rPr>
        <w:t>. Chaincode đã được cài đặt trên peer.org1</w:t>
      </w:r>
      <w:bookmarkEnd w:id="202"/>
    </w:p>
    <w:p w14:paraId="106E43BA" w14:textId="77777777" w:rsidR="00423352" w:rsidRDefault="00423352" w:rsidP="00423352">
      <w:pPr>
        <w:pStyle w:val="Hnh"/>
        <w:tabs>
          <w:tab w:val="left" w:pos="1080"/>
        </w:tabs>
        <w:ind w:left="0"/>
      </w:pPr>
      <w:r>
        <w:rPr>
          <w:noProof/>
          <w:lang w:val="en-US" w:eastAsia="ja-JP"/>
        </w:rPr>
        <w:drawing>
          <wp:inline distT="0" distB="0" distL="0" distR="0" wp14:anchorId="0C4B4026" wp14:editId="3DE8B816">
            <wp:extent cx="5196840" cy="12115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96840" cy="1211580"/>
                    </a:xfrm>
                    <a:prstGeom prst="rect">
                      <a:avLst/>
                    </a:prstGeom>
                    <a:noFill/>
                    <a:ln>
                      <a:noFill/>
                    </a:ln>
                  </pic:spPr>
                </pic:pic>
              </a:graphicData>
            </a:graphic>
          </wp:inline>
        </w:drawing>
      </w:r>
    </w:p>
    <w:p w14:paraId="7128F7FB" w14:textId="4F94FF7B" w:rsidR="00423352" w:rsidRPr="004D0FFB" w:rsidRDefault="00423352" w:rsidP="00D719D6">
      <w:pPr>
        <w:pStyle w:val="habc"/>
        <w:rPr>
          <w:lang w:val="vi-VN"/>
        </w:rPr>
      </w:pPr>
      <w:bookmarkStart w:id="203" w:name="_Toc183027760"/>
      <w:r w:rsidRPr="004D0FFB">
        <w:rPr>
          <w:lang w:val="vi-VN"/>
        </w:rPr>
        <w:t>Hình 3.2</w:t>
      </w:r>
      <w:r w:rsidRPr="008763C5">
        <w:rPr>
          <w:lang w:val="vi-VN"/>
        </w:rPr>
        <w:t>4</w:t>
      </w:r>
      <w:r w:rsidRPr="004D0FFB">
        <w:rPr>
          <w:lang w:val="vi-VN"/>
        </w:rPr>
        <w:t>. Chaincode đã được cài đặt trên peer.org2</w:t>
      </w:r>
      <w:bookmarkEnd w:id="203"/>
    </w:p>
    <w:p w14:paraId="4BBE47FA" w14:textId="77777777" w:rsidR="00423352" w:rsidRDefault="00423352" w:rsidP="00423352">
      <w:pPr>
        <w:pStyle w:val="Hnh"/>
        <w:ind w:left="0"/>
      </w:pPr>
      <w:r>
        <w:rPr>
          <w:noProof/>
          <w:lang w:val="en-US" w:eastAsia="ja-JP"/>
        </w:rPr>
        <w:drawing>
          <wp:inline distT="0" distB="0" distL="0" distR="0" wp14:anchorId="23EB0C5F" wp14:editId="19D5875C">
            <wp:extent cx="5164059" cy="1009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20931" cy="1020769"/>
                    </a:xfrm>
                    <a:prstGeom prst="rect">
                      <a:avLst/>
                    </a:prstGeom>
                    <a:noFill/>
                    <a:ln>
                      <a:noFill/>
                    </a:ln>
                  </pic:spPr>
                </pic:pic>
              </a:graphicData>
            </a:graphic>
          </wp:inline>
        </w:drawing>
      </w:r>
    </w:p>
    <w:p w14:paraId="5DDC1BF5" w14:textId="77484A69" w:rsidR="00423352" w:rsidRDefault="00423352" w:rsidP="00D719D6">
      <w:pPr>
        <w:pStyle w:val="habc"/>
      </w:pPr>
      <w:bookmarkStart w:id="204" w:name="_Toc183027761"/>
      <w:r>
        <w:t>Hình</w:t>
      </w:r>
      <w:r>
        <w:rPr>
          <w:lang w:val="en-US"/>
        </w:rPr>
        <w:t xml:space="preserve"> 3.25.</w:t>
      </w:r>
      <w:r>
        <w:t xml:space="preserve"> Kiểm tra định nghĩa chaincode trên Org1</w:t>
      </w:r>
      <w:bookmarkEnd w:id="204"/>
    </w:p>
    <w:p w14:paraId="6029738C" w14:textId="77777777" w:rsidR="00423352" w:rsidRDefault="00423352" w:rsidP="00423352">
      <w:pPr>
        <w:pStyle w:val="Hnh"/>
        <w:ind w:left="0"/>
      </w:pPr>
      <w:r>
        <w:rPr>
          <w:noProof/>
          <w:lang w:val="en-US" w:eastAsia="ja-JP"/>
        </w:rPr>
        <w:drawing>
          <wp:inline distT="0" distB="0" distL="0" distR="0" wp14:anchorId="230358E7" wp14:editId="52766019">
            <wp:extent cx="5212080" cy="11049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12080" cy="1104900"/>
                    </a:xfrm>
                    <a:prstGeom prst="rect">
                      <a:avLst/>
                    </a:prstGeom>
                    <a:noFill/>
                    <a:ln>
                      <a:noFill/>
                    </a:ln>
                  </pic:spPr>
                </pic:pic>
              </a:graphicData>
            </a:graphic>
          </wp:inline>
        </w:drawing>
      </w:r>
    </w:p>
    <w:p w14:paraId="3142B121" w14:textId="73174F7E" w:rsidR="00423352" w:rsidRDefault="00423352" w:rsidP="00D719D6">
      <w:pPr>
        <w:pStyle w:val="habc"/>
      </w:pPr>
      <w:bookmarkStart w:id="205" w:name="_Toc183027762"/>
      <w:r>
        <w:t>Hình</w:t>
      </w:r>
      <w:r>
        <w:rPr>
          <w:lang w:val="en-US"/>
        </w:rPr>
        <w:t xml:space="preserve"> 3.26.</w:t>
      </w:r>
      <w:r>
        <w:t xml:space="preserve"> Kiểm tra định nghĩa chaincode trên Org2</w:t>
      </w:r>
      <w:bookmarkEnd w:id="205"/>
    </w:p>
    <w:p w14:paraId="34AE211A" w14:textId="66920EB6" w:rsidR="00481E47" w:rsidRPr="004467CE" w:rsidRDefault="00481E47" w:rsidP="00423352">
      <w:pPr>
        <w:pStyle w:val="BodyText"/>
        <w:spacing w:line="276" w:lineRule="auto"/>
        <w:ind w:left="0" w:right="-30"/>
        <w:rPr>
          <w:spacing w:val="-63"/>
          <w:lang w:val="vi-VN"/>
        </w:rPr>
        <w:sectPr w:rsidR="00481E47" w:rsidRPr="004467CE">
          <w:pgSz w:w="11910" w:h="16840"/>
          <w:pgMar w:top="1200" w:right="1020" w:bottom="1160" w:left="1020" w:header="0" w:footer="963" w:gutter="0"/>
          <w:cols w:space="720"/>
        </w:sectPr>
      </w:pPr>
    </w:p>
    <w:p w14:paraId="2A1ECBED" w14:textId="5A99BC7A" w:rsidR="00CB4EE4" w:rsidRDefault="00CB4EE4" w:rsidP="00423352">
      <w:pPr>
        <w:pStyle w:val="hinhanhbaocao"/>
        <w:jc w:val="both"/>
      </w:pPr>
    </w:p>
    <w:p w14:paraId="67500968" w14:textId="57F1A3FA" w:rsidR="00B55073" w:rsidRDefault="00B55073" w:rsidP="004173FD">
      <w:pPr>
        <w:pStyle w:val="Hnh"/>
        <w:ind w:left="-270"/>
      </w:pPr>
    </w:p>
    <w:p w14:paraId="4B79E06E" w14:textId="5E70D9C7" w:rsidR="00B55073" w:rsidRDefault="00B55073" w:rsidP="004173FD">
      <w:pPr>
        <w:pStyle w:val="Hnh"/>
        <w:ind w:left="-270"/>
      </w:pPr>
      <w:r>
        <w:rPr>
          <w:noProof/>
          <w:lang w:val="en-US" w:eastAsia="ja-JP"/>
        </w:rPr>
        <w:drawing>
          <wp:inline distT="0" distB="0" distL="0" distR="0" wp14:anchorId="48CF842C" wp14:editId="5948F1CB">
            <wp:extent cx="5212080" cy="10439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2080" cy="1043940"/>
                    </a:xfrm>
                    <a:prstGeom prst="rect">
                      <a:avLst/>
                    </a:prstGeom>
                    <a:noFill/>
                    <a:ln>
                      <a:noFill/>
                    </a:ln>
                  </pic:spPr>
                </pic:pic>
              </a:graphicData>
            </a:graphic>
          </wp:inline>
        </w:drawing>
      </w:r>
    </w:p>
    <w:p w14:paraId="6DBF5B69" w14:textId="451F6A71" w:rsidR="003D5BDC" w:rsidRDefault="00B55073" w:rsidP="00D719D6">
      <w:pPr>
        <w:pStyle w:val="habc"/>
      </w:pPr>
      <w:bookmarkStart w:id="206" w:name="_Toc183027763"/>
      <w:r w:rsidRPr="006C2E67">
        <w:rPr>
          <w:rStyle w:val="hinhanhbaocaoChar"/>
          <w:i/>
        </w:rPr>
        <w:t>Hình</w:t>
      </w:r>
      <w:r w:rsidR="003D5BDC" w:rsidRPr="006C2E67">
        <w:rPr>
          <w:rStyle w:val="hinhanhbaocaoChar"/>
          <w:i/>
        </w:rPr>
        <w:t xml:space="preserve"> </w:t>
      </w:r>
      <w:r w:rsidR="001B0F54" w:rsidRPr="004D0FFB">
        <w:rPr>
          <w:rStyle w:val="hinhanhbaocaoChar"/>
          <w:i/>
        </w:rPr>
        <w:t>3</w:t>
      </w:r>
      <w:r w:rsidR="00CB4EE4" w:rsidRPr="004D0FFB">
        <w:rPr>
          <w:rStyle w:val="hinhanhbaocaoChar"/>
          <w:i/>
        </w:rPr>
        <w:t>.</w:t>
      </w:r>
      <w:r w:rsidR="00374D85">
        <w:rPr>
          <w:rStyle w:val="hinhanhbaocaoChar"/>
          <w:i/>
        </w:rPr>
        <w:t>27</w:t>
      </w:r>
      <w:r w:rsidR="003D5BDC" w:rsidRPr="006C2E67">
        <w:rPr>
          <w:rStyle w:val="hinhanhbaocaoChar"/>
          <w:i/>
        </w:rPr>
        <w:t>.</w:t>
      </w:r>
      <w:r w:rsidRPr="006C2E67">
        <w:rPr>
          <w:rStyle w:val="hinhanhbaocaoChar"/>
          <w:i/>
        </w:rPr>
        <w:t xml:space="preserve"> Xác thực định nghĩa Chaincode trên kênh</w:t>
      </w:r>
      <w:bookmarkEnd w:id="206"/>
    </w:p>
    <w:p w14:paraId="2D1D842A" w14:textId="36F5A093" w:rsidR="00B55073" w:rsidRDefault="00B55073" w:rsidP="004173FD">
      <w:pPr>
        <w:pStyle w:val="Hnh"/>
        <w:ind w:left="-270"/>
      </w:pPr>
      <w:r>
        <w:rPr>
          <w:noProof/>
          <w:lang w:val="en-US" w:eastAsia="ja-JP"/>
        </w:rPr>
        <w:drawing>
          <wp:inline distT="0" distB="0" distL="0" distR="0" wp14:anchorId="5C0E5E8E" wp14:editId="677CB9ED">
            <wp:extent cx="5257800" cy="1546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1546860"/>
                    </a:xfrm>
                    <a:prstGeom prst="rect">
                      <a:avLst/>
                    </a:prstGeom>
                    <a:noFill/>
                    <a:ln>
                      <a:noFill/>
                    </a:ln>
                  </pic:spPr>
                </pic:pic>
              </a:graphicData>
            </a:graphic>
          </wp:inline>
        </w:drawing>
      </w:r>
    </w:p>
    <w:p w14:paraId="6063F9ED" w14:textId="6E260E13" w:rsidR="00B55073" w:rsidRDefault="00B55073" w:rsidP="00D719D6">
      <w:pPr>
        <w:pStyle w:val="habc"/>
      </w:pPr>
      <w:bookmarkStart w:id="207" w:name="_Toc183027764"/>
      <w:r>
        <w:t>Hình</w:t>
      </w:r>
      <w:r w:rsidR="003D5BDC">
        <w:rPr>
          <w:lang w:val="en-US"/>
        </w:rPr>
        <w:t xml:space="preserve"> </w:t>
      </w:r>
      <w:r w:rsidR="001B0F54">
        <w:rPr>
          <w:lang w:val="en-US"/>
        </w:rPr>
        <w:t>3</w:t>
      </w:r>
      <w:r w:rsidR="00423352">
        <w:rPr>
          <w:lang w:val="en-US"/>
        </w:rPr>
        <w:t>.28</w:t>
      </w:r>
      <w:r>
        <w:t>. Định nghĩa truy vấn chaincode trên 2 Org</w:t>
      </w:r>
      <w:bookmarkEnd w:id="207"/>
    </w:p>
    <w:p w14:paraId="7677DB8D" w14:textId="576ECE48" w:rsidR="00B55073" w:rsidRPr="00423352" w:rsidRDefault="00B55073" w:rsidP="00423352">
      <w:pPr>
        <w:pStyle w:val="Hnh"/>
        <w:numPr>
          <w:ilvl w:val="0"/>
          <w:numId w:val="45"/>
        </w:numPr>
        <w:ind w:left="0"/>
        <w:jc w:val="left"/>
        <w:rPr>
          <w:b/>
          <w:bCs/>
          <w:i w:val="0"/>
        </w:rPr>
      </w:pPr>
      <w:r w:rsidRPr="00423352">
        <w:rPr>
          <w:b/>
          <w:bCs/>
          <w:i w:val="0"/>
        </w:rPr>
        <w:t>Tương tác với hệ thống mạng thông qua chuỗi mã.</w:t>
      </w:r>
    </w:p>
    <w:p w14:paraId="2A9D207D" w14:textId="77777777" w:rsidR="003D5BDC" w:rsidRDefault="00B55073" w:rsidP="00423352">
      <w:pPr>
        <w:pStyle w:val="Hnh"/>
        <w:ind w:left="-360" w:firstLine="360"/>
        <w:jc w:val="both"/>
        <w:rPr>
          <w:i w:val="0"/>
        </w:rPr>
      </w:pPr>
      <w:r>
        <w:rPr>
          <w:i w:val="0"/>
        </w:rPr>
        <w:t xml:space="preserve">Sau khi triển khai hệ thống mạng, ta cần dùng Command-line Interface để peer tương tác. Trước hết phải thiết lập biến môi trường để sử dụng Fabric binary. Truy cập vào thư mục </w:t>
      </w:r>
      <w:r>
        <w:t>test-network</w:t>
      </w:r>
      <w:r>
        <w:rPr>
          <w:i w:val="0"/>
        </w:rPr>
        <w:t xml:space="preserve">. Ở đây ta xác định câu lệnh peer trong thư mục </w:t>
      </w:r>
      <w:r>
        <w:rPr>
          <w:rStyle w:val="thmcaChar"/>
        </w:rPr>
        <w:t>fabric-samples/bin</w:t>
      </w:r>
      <w:r>
        <w:rPr>
          <w:i w:val="0"/>
        </w:rPr>
        <w:t xml:space="preserve"> bằng cách thêm đường dẫn vào biến </w:t>
      </w:r>
      <w:r>
        <w:t>PATH.</w:t>
      </w:r>
      <w:r>
        <w:rPr>
          <w:i w:val="0"/>
        </w:rPr>
        <w:t xml:space="preserve"> Ta cũng cần thiết lập biến </w:t>
      </w:r>
      <w:r w:rsidRPr="00BC510A">
        <w:rPr>
          <w:rStyle w:val="lnhChar"/>
          <w:i/>
        </w:rPr>
        <w:t>FABRIC_CFG_PATH</w:t>
      </w:r>
      <w:r>
        <w:rPr>
          <w:i w:val="0"/>
        </w:rPr>
        <w:t xml:space="preserve"> để trỏ vào tệp cấu hình core.yaml:</w:t>
      </w:r>
    </w:p>
    <w:p w14:paraId="23671D53" w14:textId="77777777" w:rsidR="003D5BDC" w:rsidRDefault="00B55073" w:rsidP="004173FD">
      <w:pPr>
        <w:pStyle w:val="Hnh"/>
        <w:ind w:left="-270" w:firstLine="360"/>
      </w:pPr>
      <w:r>
        <w:t>export PATH=${PWD}/../bin:$PATH</w:t>
      </w:r>
    </w:p>
    <w:p w14:paraId="5A6AC18D" w14:textId="7A1C1BE5" w:rsidR="00B55073" w:rsidRPr="003D5BDC" w:rsidRDefault="00B55073" w:rsidP="004173FD">
      <w:pPr>
        <w:pStyle w:val="Hnh"/>
        <w:ind w:left="-270" w:firstLine="360"/>
        <w:rPr>
          <w:i w:val="0"/>
        </w:rPr>
      </w:pPr>
      <w:r>
        <w:t>export FABRIC_CFG_PATH=$PWD/../config/</w:t>
      </w:r>
    </w:p>
    <w:p w14:paraId="4C901DE8" w14:textId="582E3356" w:rsidR="00B55073" w:rsidRDefault="00B55073" w:rsidP="004173FD">
      <w:pPr>
        <w:pStyle w:val="Hnh"/>
        <w:ind w:left="-270"/>
        <w:rPr>
          <w:i w:val="0"/>
        </w:rPr>
      </w:pPr>
      <w:r>
        <w:rPr>
          <w:i w:val="0"/>
          <w:noProof/>
          <w:lang w:val="en-US" w:eastAsia="ja-JP"/>
        </w:rPr>
        <w:drawing>
          <wp:inline distT="0" distB="0" distL="0" distR="0" wp14:anchorId="2E4E4DDF" wp14:editId="533CA261">
            <wp:extent cx="5394960" cy="2209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4960" cy="220980"/>
                    </a:xfrm>
                    <a:prstGeom prst="rect">
                      <a:avLst/>
                    </a:prstGeom>
                    <a:noFill/>
                    <a:ln>
                      <a:noFill/>
                    </a:ln>
                  </pic:spPr>
                </pic:pic>
              </a:graphicData>
            </a:graphic>
          </wp:inline>
        </w:drawing>
      </w:r>
    </w:p>
    <w:p w14:paraId="4FD82565" w14:textId="2EEB3968" w:rsidR="00B55073" w:rsidRPr="004D0FFB" w:rsidRDefault="00B55073" w:rsidP="00D719D6">
      <w:pPr>
        <w:pStyle w:val="habc"/>
        <w:rPr>
          <w:lang w:val="vi-VN"/>
        </w:rPr>
      </w:pPr>
      <w:bookmarkStart w:id="208" w:name="_Toc183027765"/>
      <w:r w:rsidRPr="004D0FFB">
        <w:rPr>
          <w:lang w:val="vi-VN"/>
        </w:rPr>
        <w:t>Hình</w:t>
      </w:r>
      <w:r w:rsidR="003D5BDC" w:rsidRPr="004D0FFB">
        <w:rPr>
          <w:lang w:val="vi-VN"/>
        </w:rPr>
        <w:t xml:space="preserve"> </w:t>
      </w:r>
      <w:r w:rsidR="001B0F54" w:rsidRPr="004D0FFB">
        <w:rPr>
          <w:lang w:val="vi-VN"/>
        </w:rPr>
        <w:t>3</w:t>
      </w:r>
      <w:r w:rsidR="00CB4EE4" w:rsidRPr="004D0FFB">
        <w:rPr>
          <w:lang w:val="vi-VN"/>
        </w:rPr>
        <w:t>.</w:t>
      </w:r>
      <w:r w:rsidR="00374D85">
        <w:rPr>
          <w:lang w:val="vi-VN"/>
        </w:rPr>
        <w:t>29</w:t>
      </w:r>
      <w:r w:rsidR="006C2E67" w:rsidRPr="004D0FFB">
        <w:rPr>
          <w:lang w:val="vi-VN"/>
        </w:rPr>
        <w:t>.</w:t>
      </w:r>
      <w:r w:rsidRPr="004D0FFB">
        <w:rPr>
          <w:lang w:val="vi-VN"/>
        </w:rPr>
        <w:t xml:space="preserve"> Thiết lập môi trường để sử dụng biến Fabric binary</w:t>
      </w:r>
      <w:bookmarkEnd w:id="208"/>
    </w:p>
    <w:p w14:paraId="648BCF4D" w14:textId="77777777" w:rsidR="003D5BDC" w:rsidRDefault="00B55073" w:rsidP="004173FD">
      <w:pPr>
        <w:pStyle w:val="Hnh"/>
        <w:ind w:left="-270"/>
        <w:jc w:val="left"/>
        <w:rPr>
          <w:i w:val="0"/>
        </w:rPr>
      </w:pPr>
      <w:r>
        <w:rPr>
          <w:i w:val="0"/>
        </w:rPr>
        <w:t>Tiếp đó ta thiết lập các biến môi trường để tương tác với vai trò là peer CLI của Org1:</w:t>
      </w:r>
    </w:p>
    <w:p w14:paraId="3BBE6B5E" w14:textId="77777777" w:rsidR="003D5BDC" w:rsidRDefault="00B55073" w:rsidP="00423352">
      <w:pPr>
        <w:pStyle w:val="Hnh"/>
        <w:numPr>
          <w:ilvl w:val="0"/>
          <w:numId w:val="46"/>
        </w:numPr>
        <w:ind w:left="0"/>
        <w:jc w:val="left"/>
      </w:pPr>
      <w:r>
        <w:t>export CORE_PEER_TLS_ENABLED=true</w:t>
      </w:r>
    </w:p>
    <w:p w14:paraId="2B21A755" w14:textId="77777777" w:rsidR="003D5BDC" w:rsidRDefault="00B55073" w:rsidP="00423352">
      <w:pPr>
        <w:pStyle w:val="Hnh"/>
        <w:numPr>
          <w:ilvl w:val="0"/>
          <w:numId w:val="46"/>
        </w:numPr>
        <w:ind w:left="0"/>
        <w:jc w:val="left"/>
      </w:pPr>
      <w:r>
        <w:t>export CORE_PEER_LOCALMSPID="Org1MSP"</w:t>
      </w:r>
    </w:p>
    <w:p w14:paraId="09C0E1B4" w14:textId="3B7379D2" w:rsidR="003D5BDC" w:rsidRPr="003D5BDC" w:rsidRDefault="00B55073" w:rsidP="00423352">
      <w:pPr>
        <w:pStyle w:val="Hnh"/>
        <w:numPr>
          <w:ilvl w:val="0"/>
          <w:numId w:val="46"/>
        </w:numPr>
        <w:ind w:left="0"/>
        <w:jc w:val="left"/>
        <w:rPr>
          <w:lang w:val="en-US"/>
        </w:rPr>
      </w:pPr>
      <w:r>
        <w:t>export</w:t>
      </w:r>
      <w:r w:rsidR="003D5BDC">
        <w:rPr>
          <w:lang w:val="en-US"/>
        </w:rPr>
        <w:t xml:space="preserve"> </w:t>
      </w:r>
      <w:r>
        <w:t>CORE_PEER_TLS_ROOTCERT_FILE=${PWD}/organizations/peerOrganizations/org1.example.com/peers/peer0.org1.example.com/tls/ca.crt</w:t>
      </w:r>
      <w:r w:rsidR="003D5BDC">
        <w:rPr>
          <w:lang w:val="en-US"/>
        </w:rPr>
        <w:t xml:space="preserve">. </w:t>
      </w:r>
    </w:p>
    <w:p w14:paraId="1DF28F1D" w14:textId="581539DD" w:rsidR="003D5BDC" w:rsidRDefault="00B55073" w:rsidP="00423352">
      <w:pPr>
        <w:pStyle w:val="Hnh"/>
        <w:numPr>
          <w:ilvl w:val="0"/>
          <w:numId w:val="46"/>
        </w:numPr>
        <w:ind w:left="0"/>
        <w:jc w:val="left"/>
        <w:rPr>
          <w:lang w:val="en-US"/>
        </w:rPr>
      </w:pPr>
      <w:r>
        <w:t>export</w:t>
      </w:r>
      <w:r w:rsidR="003D5BDC">
        <w:rPr>
          <w:lang w:val="en-US"/>
        </w:rPr>
        <w:t xml:space="preserve"> </w:t>
      </w:r>
      <w:r>
        <w:t>CORE_PEER_MSPCONFIGPATH=${PWD}/organizations/peerOrganizations/org1.example.com/users/Admin@org1.example.com/msp</w:t>
      </w:r>
      <w:r w:rsidR="003D5BDC">
        <w:rPr>
          <w:lang w:val="en-US"/>
        </w:rPr>
        <w:t xml:space="preserve"> </w:t>
      </w:r>
    </w:p>
    <w:p w14:paraId="7E3C309C" w14:textId="140EFC52" w:rsidR="00B55073" w:rsidRPr="003D5BDC" w:rsidRDefault="00B55073" w:rsidP="00423352">
      <w:pPr>
        <w:pStyle w:val="Hnh"/>
        <w:numPr>
          <w:ilvl w:val="0"/>
          <w:numId w:val="46"/>
        </w:numPr>
        <w:ind w:left="0"/>
        <w:jc w:val="left"/>
        <w:rPr>
          <w:i w:val="0"/>
        </w:rPr>
      </w:pPr>
      <w:r>
        <w:t>export CORE_PEER_ADDRESS=localhost:7051</w:t>
      </w:r>
    </w:p>
    <w:p w14:paraId="6AC76386" w14:textId="77777777" w:rsidR="006C2E67" w:rsidRDefault="00B55073" w:rsidP="004173FD">
      <w:pPr>
        <w:pStyle w:val="lnh"/>
        <w:tabs>
          <w:tab w:val="left" w:pos="450"/>
          <w:tab w:val="left" w:pos="810"/>
        </w:tabs>
        <w:ind w:left="-270"/>
        <w:jc w:val="center"/>
      </w:pPr>
      <w:r>
        <w:rPr>
          <w:noProof/>
          <w:lang w:val="en-US" w:eastAsia="ja-JP"/>
        </w:rPr>
        <w:lastRenderedPageBreak/>
        <w:drawing>
          <wp:inline distT="0" distB="0" distL="0" distR="0" wp14:anchorId="0D0E2727" wp14:editId="6010C9DB">
            <wp:extent cx="5879900" cy="739140"/>
            <wp:effectExtent l="0" t="0" r="698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85393" cy="739831"/>
                    </a:xfrm>
                    <a:prstGeom prst="rect">
                      <a:avLst/>
                    </a:prstGeom>
                    <a:noFill/>
                    <a:ln>
                      <a:noFill/>
                    </a:ln>
                  </pic:spPr>
                </pic:pic>
              </a:graphicData>
            </a:graphic>
          </wp:inline>
        </w:drawing>
      </w:r>
    </w:p>
    <w:p w14:paraId="370F98E3" w14:textId="6DC32FA4" w:rsidR="00B55073" w:rsidRPr="004D0FFB" w:rsidRDefault="00B55073" w:rsidP="00D719D6">
      <w:pPr>
        <w:pStyle w:val="habc"/>
        <w:rPr>
          <w:lang w:val="vi-VN"/>
        </w:rPr>
      </w:pPr>
      <w:bookmarkStart w:id="209" w:name="_Toc183027766"/>
      <w:commentRangeStart w:id="210"/>
      <w:r w:rsidRPr="004D0FFB">
        <w:rPr>
          <w:rStyle w:val="hinhanhbaocaoChar"/>
          <w:i/>
          <w:iCs/>
          <w:lang w:val="vi-VN"/>
        </w:rPr>
        <w:t>Hình</w:t>
      </w:r>
      <w:r w:rsidR="004E562F" w:rsidRPr="004D0FFB">
        <w:rPr>
          <w:rStyle w:val="hinhanhbaocaoChar"/>
          <w:i/>
          <w:iCs/>
          <w:lang w:val="vi-VN"/>
        </w:rPr>
        <w:t xml:space="preserve"> </w:t>
      </w:r>
      <w:r w:rsidR="001B0F54" w:rsidRPr="004D0FFB">
        <w:rPr>
          <w:rStyle w:val="hinhanhbaocaoChar"/>
          <w:i/>
          <w:iCs/>
          <w:lang w:val="vi-VN"/>
        </w:rPr>
        <w:t>3</w:t>
      </w:r>
      <w:r w:rsidR="00CB4EE4" w:rsidRPr="004D0FFB">
        <w:rPr>
          <w:rStyle w:val="hinhanhbaocaoChar"/>
          <w:i/>
          <w:iCs/>
          <w:lang w:val="vi-VN"/>
        </w:rPr>
        <w:t>.</w:t>
      </w:r>
      <w:r w:rsidR="00374D85">
        <w:rPr>
          <w:rStyle w:val="hinhanhbaocaoChar"/>
          <w:i/>
          <w:iCs/>
          <w:lang w:val="vi-VN"/>
        </w:rPr>
        <w:t>30</w:t>
      </w:r>
      <w:r w:rsidR="006C2E67" w:rsidRPr="004D0FFB">
        <w:rPr>
          <w:rStyle w:val="hinhanhbaocaoChar"/>
          <w:i/>
          <w:iCs/>
          <w:lang w:val="vi-VN"/>
        </w:rPr>
        <w:t>.</w:t>
      </w:r>
      <w:r w:rsidRPr="004D0FFB">
        <w:rPr>
          <w:rStyle w:val="hinhanhbaocaoChar"/>
          <w:i/>
          <w:iCs/>
          <w:lang w:val="vi-VN"/>
        </w:rPr>
        <w:t xml:space="preserve"> Thiết lập biến môi trường để tương tác với vai trò peer của Org1</w:t>
      </w:r>
      <w:commentRangeEnd w:id="210"/>
      <w:r w:rsidR="00D719D6">
        <w:rPr>
          <w:rStyle w:val="CommentReference"/>
          <w:i w:val="0"/>
          <w:iCs w:val="0"/>
        </w:rPr>
        <w:commentReference w:id="210"/>
      </w:r>
      <w:bookmarkEnd w:id="209"/>
    </w:p>
    <w:p w14:paraId="1BEACADE" w14:textId="7E015CBB" w:rsidR="004E562F" w:rsidRPr="00501982" w:rsidRDefault="004E562F" w:rsidP="004173FD">
      <w:pPr>
        <w:pStyle w:val="lnh"/>
        <w:tabs>
          <w:tab w:val="left" w:pos="450"/>
          <w:tab w:val="left" w:pos="810"/>
        </w:tabs>
        <w:ind w:left="-270" w:right="-162"/>
        <w:rPr>
          <w:iCs/>
          <w:lang w:val="en-US"/>
        </w:rPr>
      </w:pPr>
      <w:r>
        <w:rPr>
          <w:i w:val="0"/>
          <w:iCs/>
          <w:lang w:val="en-US"/>
        </w:rPr>
        <w:t xml:space="preserve">Biến môi trường </w:t>
      </w:r>
      <w:r w:rsidRPr="00501982">
        <w:rPr>
          <w:iCs/>
          <w:lang w:val="en-US"/>
        </w:rPr>
        <w:t>CORE_PEER_MSPCONFIGPATH</w:t>
      </w:r>
      <w:r w:rsidRPr="00501982">
        <w:rPr>
          <w:i w:val="0"/>
          <w:iCs/>
          <w:lang w:val="en-US"/>
        </w:rPr>
        <w:t xml:space="preserve"> và</w:t>
      </w:r>
      <w:r w:rsidRPr="00501982">
        <w:rPr>
          <w:iCs/>
          <w:lang w:val="en-US"/>
        </w:rPr>
        <w:t xml:space="preserve"> CORE_PEER_ROOTCERT_FILE</w:t>
      </w:r>
    </w:p>
    <w:p w14:paraId="6C69048B" w14:textId="154F7596" w:rsidR="00B55073" w:rsidRDefault="00B55073" w:rsidP="004173FD">
      <w:pPr>
        <w:pStyle w:val="lnh"/>
        <w:ind w:left="-270"/>
        <w:rPr>
          <w:i w:val="0"/>
        </w:rPr>
      </w:pPr>
      <w:r>
        <w:rPr>
          <w:i w:val="0"/>
        </w:rPr>
        <w:t>trỏ vào các thành phần mật mã của Org1 trong thư mục organizations.</w:t>
      </w:r>
    </w:p>
    <w:p w14:paraId="13E03EA9" w14:textId="77777777" w:rsidR="00B55073" w:rsidRDefault="00B55073" w:rsidP="004173FD">
      <w:pPr>
        <w:pStyle w:val="lnh"/>
        <w:ind w:left="-270"/>
        <w:jc w:val="both"/>
        <w:rPr>
          <w:i w:val="0"/>
        </w:rPr>
      </w:pPr>
      <w:r>
        <w:rPr>
          <w:i w:val="0"/>
        </w:rPr>
        <w:t xml:space="preserve">Trong mạng test-network, một hợp đồng thông minh đã được viết sẵn để ta có thể tương tác với mạng, nằm trong thư mục </w:t>
      </w:r>
      <w:r>
        <w:t>chaincode-go</w:t>
      </w:r>
      <w:r>
        <w:rPr>
          <w:i w:val="0"/>
        </w:rPr>
        <w:t>. Các chức năng có hợp đồng thông minh:</w:t>
      </w:r>
    </w:p>
    <w:p w14:paraId="1CD09E1B" w14:textId="77777777" w:rsidR="00B55073" w:rsidRDefault="00B55073" w:rsidP="00B0038F">
      <w:pPr>
        <w:pStyle w:val="lnh"/>
        <w:numPr>
          <w:ilvl w:val="0"/>
          <w:numId w:val="11"/>
        </w:numPr>
        <w:ind w:left="90"/>
        <w:rPr>
          <w:i w:val="0"/>
        </w:rPr>
      </w:pPr>
      <w:r>
        <w:rPr>
          <w:b/>
          <w:i w:val="0"/>
        </w:rPr>
        <w:t>InitLedger</w:t>
      </w:r>
      <w:r>
        <w:rPr>
          <w:i w:val="0"/>
        </w:rPr>
        <w:t>: Khởi tạo một sổ cái có tài sản cho trước.</w:t>
      </w:r>
    </w:p>
    <w:p w14:paraId="09CBBBC3" w14:textId="77777777" w:rsidR="004E562F" w:rsidRDefault="00B55073" w:rsidP="004173FD">
      <w:pPr>
        <w:pStyle w:val="lnh"/>
        <w:ind w:left="-270"/>
        <w:jc w:val="center"/>
      </w:pPr>
      <w:r>
        <w:rPr>
          <w:i w:val="0"/>
          <w:noProof/>
          <w:lang w:val="en-US" w:eastAsia="ja-JP"/>
        </w:rPr>
        <w:drawing>
          <wp:inline distT="0" distB="0" distL="0" distR="0" wp14:anchorId="7300AD0D" wp14:editId="0CA5D9C6">
            <wp:extent cx="4191000" cy="24089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7873" cy="2412895"/>
                    </a:xfrm>
                    <a:prstGeom prst="rect">
                      <a:avLst/>
                    </a:prstGeom>
                    <a:noFill/>
                    <a:ln>
                      <a:noFill/>
                    </a:ln>
                  </pic:spPr>
                </pic:pic>
              </a:graphicData>
            </a:graphic>
          </wp:inline>
        </w:drawing>
      </w:r>
    </w:p>
    <w:p w14:paraId="7637EDD0" w14:textId="6FDCF86D" w:rsidR="00B55073" w:rsidRPr="004E562F" w:rsidRDefault="00B55073" w:rsidP="00D719D6">
      <w:pPr>
        <w:pStyle w:val="habc"/>
      </w:pPr>
      <w:bookmarkStart w:id="211" w:name="_Toc183027767"/>
      <w:r>
        <w:t>Hình</w:t>
      </w:r>
      <w:r w:rsidR="004E562F">
        <w:rPr>
          <w:lang w:val="en-US"/>
        </w:rPr>
        <w:t xml:space="preserve"> </w:t>
      </w:r>
      <w:r w:rsidR="001B0F54">
        <w:rPr>
          <w:lang w:val="en-US"/>
        </w:rPr>
        <w:t>3</w:t>
      </w:r>
      <w:r w:rsidR="00CB4EE4">
        <w:rPr>
          <w:lang w:val="en-US"/>
        </w:rPr>
        <w:t>.</w:t>
      </w:r>
      <w:r w:rsidR="00374D85">
        <w:rPr>
          <w:lang w:val="vi-VN"/>
        </w:rPr>
        <w:t>31</w:t>
      </w:r>
      <w:r w:rsidR="004E562F">
        <w:rPr>
          <w:lang w:val="en-US"/>
        </w:rPr>
        <w:t>.</w:t>
      </w:r>
      <w:r>
        <w:t xml:space="preserve"> InitLedger</w:t>
      </w:r>
      <w:bookmarkEnd w:id="211"/>
    </w:p>
    <w:p w14:paraId="5AAB4297" w14:textId="77777777" w:rsidR="00B55073" w:rsidRDefault="00B55073" w:rsidP="00B0038F">
      <w:pPr>
        <w:pStyle w:val="lnh"/>
        <w:numPr>
          <w:ilvl w:val="0"/>
          <w:numId w:val="11"/>
        </w:numPr>
        <w:ind w:left="0"/>
        <w:rPr>
          <w:i w:val="0"/>
        </w:rPr>
      </w:pPr>
      <w:r>
        <w:rPr>
          <w:b/>
          <w:i w:val="0"/>
        </w:rPr>
        <w:t>CreateAsset</w:t>
      </w:r>
      <w:r>
        <w:rPr>
          <w:i w:val="0"/>
        </w:rPr>
        <w:t>: Tạo một tài sản</w:t>
      </w:r>
    </w:p>
    <w:p w14:paraId="78165A30" w14:textId="77777777" w:rsidR="004E562F" w:rsidRDefault="00B55073" w:rsidP="004173FD">
      <w:pPr>
        <w:pStyle w:val="lnh"/>
        <w:ind w:left="-270"/>
        <w:jc w:val="center"/>
      </w:pPr>
      <w:r>
        <w:rPr>
          <w:i w:val="0"/>
          <w:noProof/>
          <w:lang w:val="en-US" w:eastAsia="ja-JP"/>
        </w:rPr>
        <w:drawing>
          <wp:inline distT="0" distB="0" distL="0" distR="0" wp14:anchorId="7BFBBA2A" wp14:editId="521E400E">
            <wp:extent cx="4823460" cy="34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3460" cy="342900"/>
                    </a:xfrm>
                    <a:prstGeom prst="rect">
                      <a:avLst/>
                    </a:prstGeom>
                    <a:noFill/>
                    <a:ln>
                      <a:noFill/>
                    </a:ln>
                  </pic:spPr>
                </pic:pic>
              </a:graphicData>
            </a:graphic>
          </wp:inline>
        </w:drawing>
      </w:r>
    </w:p>
    <w:p w14:paraId="1C59FFAE" w14:textId="327616E1" w:rsidR="00B55073" w:rsidRPr="004E562F" w:rsidRDefault="00B55073" w:rsidP="00D719D6">
      <w:pPr>
        <w:pStyle w:val="habc"/>
      </w:pPr>
      <w:bookmarkStart w:id="212" w:name="_Toc183027768"/>
      <w:r>
        <w:t>Hình</w:t>
      </w:r>
      <w:r w:rsidR="004E562F">
        <w:rPr>
          <w:lang w:val="en-US"/>
        </w:rPr>
        <w:t xml:space="preserve"> </w:t>
      </w:r>
      <w:r w:rsidR="001B0F54">
        <w:rPr>
          <w:lang w:val="en-US"/>
        </w:rPr>
        <w:t>3</w:t>
      </w:r>
      <w:r w:rsidR="00CB4EE4">
        <w:rPr>
          <w:lang w:val="en-US"/>
        </w:rPr>
        <w:t>.</w:t>
      </w:r>
      <w:r w:rsidR="00374D85">
        <w:rPr>
          <w:lang w:val="vi-VN"/>
        </w:rPr>
        <w:t>32</w:t>
      </w:r>
      <w:r w:rsidR="004E562F">
        <w:rPr>
          <w:lang w:val="en-US"/>
        </w:rPr>
        <w:t>.</w:t>
      </w:r>
      <w:r>
        <w:t xml:space="preserve"> CreateAsset</w:t>
      </w:r>
      <w:bookmarkEnd w:id="212"/>
    </w:p>
    <w:p w14:paraId="43B2717B" w14:textId="77777777" w:rsidR="00B55073" w:rsidRDefault="00B55073" w:rsidP="00B0038F">
      <w:pPr>
        <w:pStyle w:val="lnh"/>
        <w:numPr>
          <w:ilvl w:val="0"/>
          <w:numId w:val="11"/>
        </w:numPr>
        <w:ind w:left="0"/>
        <w:rPr>
          <w:i w:val="0"/>
        </w:rPr>
      </w:pPr>
      <w:r>
        <w:rPr>
          <w:b/>
          <w:i w:val="0"/>
        </w:rPr>
        <w:t>ReadAsset</w:t>
      </w:r>
      <w:r>
        <w:rPr>
          <w:i w:val="0"/>
        </w:rPr>
        <w:t>: Đọc trạng thái của tài sản được tìm kiếm theo ID</w:t>
      </w:r>
    </w:p>
    <w:p w14:paraId="474003E3" w14:textId="77777777" w:rsidR="004E562F" w:rsidRDefault="00B55073" w:rsidP="004173FD">
      <w:pPr>
        <w:pStyle w:val="lnh"/>
        <w:ind w:left="-270"/>
        <w:jc w:val="center"/>
      </w:pPr>
      <w:r>
        <w:rPr>
          <w:i w:val="0"/>
          <w:noProof/>
          <w:lang w:val="en-US" w:eastAsia="ja-JP"/>
        </w:rPr>
        <w:drawing>
          <wp:inline distT="0" distB="0" distL="0" distR="0" wp14:anchorId="0321D393" wp14:editId="5FBCE73F">
            <wp:extent cx="4846320" cy="274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46320" cy="274320"/>
                    </a:xfrm>
                    <a:prstGeom prst="rect">
                      <a:avLst/>
                    </a:prstGeom>
                    <a:noFill/>
                    <a:ln>
                      <a:noFill/>
                    </a:ln>
                  </pic:spPr>
                </pic:pic>
              </a:graphicData>
            </a:graphic>
          </wp:inline>
        </w:drawing>
      </w:r>
    </w:p>
    <w:p w14:paraId="4BDB7CB1" w14:textId="75B2F869" w:rsidR="00B55073" w:rsidRPr="004E562F" w:rsidRDefault="00B55073" w:rsidP="00D719D6">
      <w:pPr>
        <w:pStyle w:val="habc"/>
      </w:pPr>
      <w:bookmarkStart w:id="213" w:name="_Toc183027769"/>
      <w:r>
        <w:t>Hình</w:t>
      </w:r>
      <w:r w:rsidR="004E562F">
        <w:rPr>
          <w:lang w:val="en-US"/>
        </w:rPr>
        <w:t xml:space="preserve"> </w:t>
      </w:r>
      <w:r w:rsidR="001B0F54">
        <w:rPr>
          <w:lang w:val="en-US"/>
        </w:rPr>
        <w:t>3</w:t>
      </w:r>
      <w:r w:rsidR="00CB4EE4">
        <w:rPr>
          <w:lang w:val="en-US"/>
        </w:rPr>
        <w:t>.</w:t>
      </w:r>
      <w:r w:rsidR="00374D85">
        <w:rPr>
          <w:lang w:val="vi-VN"/>
        </w:rPr>
        <w:t>33</w:t>
      </w:r>
      <w:r>
        <w:t>. ReadAsset</w:t>
      </w:r>
      <w:bookmarkEnd w:id="213"/>
    </w:p>
    <w:p w14:paraId="3E4B6120" w14:textId="192474BC" w:rsidR="00B55073" w:rsidRDefault="00B55073" w:rsidP="00B0038F">
      <w:pPr>
        <w:pStyle w:val="lnh"/>
        <w:numPr>
          <w:ilvl w:val="0"/>
          <w:numId w:val="11"/>
        </w:numPr>
        <w:ind w:left="0"/>
        <w:rPr>
          <w:i w:val="0"/>
        </w:rPr>
      </w:pPr>
      <w:r>
        <w:rPr>
          <w:b/>
          <w:i w:val="0"/>
        </w:rPr>
        <w:t>UpdateAsset</w:t>
      </w:r>
      <w:r>
        <w:rPr>
          <w:i w:val="0"/>
        </w:rPr>
        <w:t>: Cập nhật trạng thái của tài sản theo các đặc điểm được cung cấ</w:t>
      </w:r>
      <w:r w:rsidR="00501982">
        <w:rPr>
          <w:i w:val="0"/>
        </w:rPr>
        <w:t>p</w:t>
      </w:r>
    </w:p>
    <w:p w14:paraId="16B77E8A" w14:textId="77777777" w:rsidR="004E562F" w:rsidRDefault="00B55073" w:rsidP="004173FD">
      <w:pPr>
        <w:pStyle w:val="lnh"/>
        <w:ind w:left="-270"/>
        <w:jc w:val="center"/>
      </w:pPr>
      <w:r>
        <w:rPr>
          <w:i w:val="0"/>
          <w:noProof/>
          <w:lang w:val="en-US" w:eastAsia="ja-JP"/>
        </w:rPr>
        <w:drawing>
          <wp:inline distT="0" distB="0" distL="0" distR="0" wp14:anchorId="43BE5AAF" wp14:editId="75DA0004">
            <wp:extent cx="4922520" cy="3200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b="9534"/>
                    <a:stretch>
                      <a:fillRect/>
                    </a:stretch>
                  </pic:blipFill>
                  <pic:spPr bwMode="auto">
                    <a:xfrm>
                      <a:off x="0" y="0"/>
                      <a:ext cx="4922520" cy="320040"/>
                    </a:xfrm>
                    <a:prstGeom prst="rect">
                      <a:avLst/>
                    </a:prstGeom>
                    <a:noFill/>
                    <a:ln>
                      <a:noFill/>
                    </a:ln>
                  </pic:spPr>
                </pic:pic>
              </a:graphicData>
            </a:graphic>
          </wp:inline>
        </w:drawing>
      </w:r>
    </w:p>
    <w:p w14:paraId="7E503B35" w14:textId="52E0529D" w:rsidR="00B55073" w:rsidRPr="004E562F" w:rsidRDefault="00B55073" w:rsidP="00D719D6">
      <w:pPr>
        <w:pStyle w:val="habc"/>
      </w:pPr>
      <w:bookmarkStart w:id="214" w:name="_Toc183027770"/>
      <w:r>
        <w:t>Hình</w:t>
      </w:r>
      <w:r w:rsidR="004E562F">
        <w:rPr>
          <w:lang w:val="en-US"/>
        </w:rPr>
        <w:t xml:space="preserve"> </w:t>
      </w:r>
      <w:r w:rsidR="001B0F54">
        <w:rPr>
          <w:lang w:val="en-US"/>
        </w:rPr>
        <w:t>3</w:t>
      </w:r>
      <w:r w:rsidR="00CB4EE4">
        <w:rPr>
          <w:lang w:val="en-US"/>
        </w:rPr>
        <w:t>.</w:t>
      </w:r>
      <w:r w:rsidR="00374D85">
        <w:rPr>
          <w:lang w:val="vi-VN"/>
        </w:rPr>
        <w:t>34</w:t>
      </w:r>
      <w:r w:rsidR="006C2E67">
        <w:rPr>
          <w:lang w:val="en-US"/>
        </w:rPr>
        <w:t>.</w:t>
      </w:r>
      <w:r>
        <w:t xml:space="preserve"> UpdateAsset</w:t>
      </w:r>
      <w:bookmarkEnd w:id="214"/>
    </w:p>
    <w:p w14:paraId="66FC6AA5" w14:textId="3F6A5CA3" w:rsidR="00B55073" w:rsidRDefault="00B55073" w:rsidP="00B0038F">
      <w:pPr>
        <w:pStyle w:val="lnh"/>
        <w:numPr>
          <w:ilvl w:val="0"/>
          <w:numId w:val="11"/>
        </w:numPr>
        <w:ind w:left="0"/>
        <w:rPr>
          <w:i w:val="0"/>
        </w:rPr>
      </w:pPr>
      <w:r>
        <w:rPr>
          <w:b/>
          <w:i w:val="0"/>
        </w:rPr>
        <w:t>DeleteAsset</w:t>
      </w:r>
      <w:r>
        <w:rPr>
          <w:i w:val="0"/>
        </w:rPr>
        <w:t>: Xóa một tài sản theo ID được yêu cầ</w:t>
      </w:r>
      <w:r w:rsidR="00501982">
        <w:rPr>
          <w:i w:val="0"/>
        </w:rPr>
        <w:t>u</w:t>
      </w:r>
    </w:p>
    <w:p w14:paraId="5270347E" w14:textId="77777777" w:rsidR="004E562F" w:rsidRDefault="00B55073" w:rsidP="004173FD">
      <w:pPr>
        <w:pStyle w:val="lnh"/>
        <w:ind w:left="-270"/>
        <w:jc w:val="center"/>
      </w:pPr>
      <w:r>
        <w:rPr>
          <w:i w:val="0"/>
          <w:noProof/>
          <w:lang w:val="en-US" w:eastAsia="ja-JP"/>
        </w:rPr>
        <w:drawing>
          <wp:inline distT="0" distB="0" distL="0" distR="0" wp14:anchorId="78A9D2D3" wp14:editId="0F138040">
            <wp:extent cx="4945380" cy="2819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5380" cy="281940"/>
                    </a:xfrm>
                    <a:prstGeom prst="rect">
                      <a:avLst/>
                    </a:prstGeom>
                    <a:noFill/>
                    <a:ln>
                      <a:noFill/>
                    </a:ln>
                  </pic:spPr>
                </pic:pic>
              </a:graphicData>
            </a:graphic>
          </wp:inline>
        </w:drawing>
      </w:r>
    </w:p>
    <w:p w14:paraId="5AE8CABD" w14:textId="139EC5CF" w:rsidR="00B55073" w:rsidRPr="004E562F" w:rsidRDefault="00B55073" w:rsidP="00D719D6">
      <w:pPr>
        <w:pStyle w:val="habc"/>
      </w:pPr>
      <w:bookmarkStart w:id="215" w:name="_Toc183027771"/>
      <w:r w:rsidRPr="006C2E67">
        <w:rPr>
          <w:rStyle w:val="hinhanhbaocaoChar"/>
          <w:i/>
          <w:iCs/>
        </w:rPr>
        <w:t>Hình</w:t>
      </w:r>
      <w:r w:rsidR="004E562F" w:rsidRPr="006C2E67">
        <w:rPr>
          <w:rStyle w:val="hinhanhbaocaoChar"/>
          <w:i/>
          <w:iCs/>
        </w:rPr>
        <w:t xml:space="preserve"> </w:t>
      </w:r>
      <w:r w:rsidR="001B0F54">
        <w:rPr>
          <w:rStyle w:val="hinhanhbaocaoChar"/>
          <w:i/>
          <w:iCs/>
        </w:rPr>
        <w:t>3</w:t>
      </w:r>
      <w:r w:rsidR="00CB4EE4">
        <w:rPr>
          <w:rStyle w:val="hinhanhbaocaoChar"/>
          <w:i/>
          <w:iCs/>
        </w:rPr>
        <w:t>.</w:t>
      </w:r>
      <w:r w:rsidR="00374D85">
        <w:rPr>
          <w:rStyle w:val="hinhanhbaocaoChar"/>
          <w:i/>
          <w:iCs/>
          <w:lang w:val="vi-VN"/>
        </w:rPr>
        <w:t>35</w:t>
      </w:r>
      <w:r w:rsidR="004E562F" w:rsidRPr="006C2E67">
        <w:rPr>
          <w:rStyle w:val="hinhanhbaocaoChar"/>
          <w:i/>
          <w:iCs/>
        </w:rPr>
        <w:t>.</w:t>
      </w:r>
      <w:r w:rsidRPr="006C2E67">
        <w:rPr>
          <w:rStyle w:val="hinhanhbaocaoChar"/>
          <w:i/>
          <w:iCs/>
        </w:rPr>
        <w:t xml:space="preserve"> DeleteAsset</w:t>
      </w:r>
      <w:bookmarkEnd w:id="215"/>
    </w:p>
    <w:p w14:paraId="2FB68B81" w14:textId="3319E0C6" w:rsidR="00B55073" w:rsidRDefault="00B55073" w:rsidP="00B0038F">
      <w:pPr>
        <w:pStyle w:val="lnh"/>
        <w:numPr>
          <w:ilvl w:val="0"/>
          <w:numId w:val="11"/>
        </w:numPr>
        <w:ind w:left="0"/>
        <w:rPr>
          <w:i w:val="0"/>
        </w:rPr>
      </w:pPr>
      <w:r>
        <w:rPr>
          <w:b/>
          <w:i w:val="0"/>
        </w:rPr>
        <w:lastRenderedPageBreak/>
        <w:t>AssetExists</w:t>
      </w:r>
      <w:r>
        <w:rPr>
          <w:i w:val="0"/>
        </w:rPr>
        <w:t>: Kiểm tra sự tồn tại của một tài sả</w:t>
      </w:r>
      <w:r w:rsidR="00501982">
        <w:rPr>
          <w:i w:val="0"/>
        </w:rPr>
        <w:t>n</w:t>
      </w:r>
    </w:p>
    <w:p w14:paraId="09129B59" w14:textId="69E05F96" w:rsidR="00B55073" w:rsidRDefault="00B55073" w:rsidP="00810C3A">
      <w:pPr>
        <w:pStyle w:val="lnh"/>
        <w:ind w:left="-270" w:firstLine="270"/>
        <w:rPr>
          <w:i w:val="0"/>
        </w:rPr>
      </w:pPr>
      <w:r>
        <w:rPr>
          <w:i w:val="0"/>
        </w:rPr>
        <w:t xml:space="preserve">Nếu tài sản được kiểm tra có tồn tại thì hàm sẽ trả về </w:t>
      </w:r>
      <w:r>
        <w:t>true</w:t>
      </w:r>
      <w:r>
        <w:rPr>
          <w:i w:val="0"/>
        </w:rPr>
        <w:t xml:space="preserve">, nếu không tồn tại sẽ trả về </w:t>
      </w:r>
      <w:r w:rsidR="00501982">
        <w:rPr>
          <w:i w:val="0"/>
        </w:rPr>
        <w:t>false.</w:t>
      </w:r>
    </w:p>
    <w:p w14:paraId="128B3C00" w14:textId="77777777" w:rsidR="004E562F" w:rsidRDefault="00B55073" w:rsidP="004173FD">
      <w:pPr>
        <w:pStyle w:val="lnh"/>
        <w:ind w:left="-270"/>
        <w:jc w:val="center"/>
      </w:pPr>
      <w:r>
        <w:rPr>
          <w:i w:val="0"/>
          <w:noProof/>
          <w:lang w:val="en-US" w:eastAsia="ja-JP"/>
        </w:rPr>
        <w:drawing>
          <wp:inline distT="0" distB="0" distL="0" distR="0" wp14:anchorId="2609E509" wp14:editId="3704DF8E">
            <wp:extent cx="4953000" cy="99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3000" cy="990600"/>
                    </a:xfrm>
                    <a:prstGeom prst="rect">
                      <a:avLst/>
                    </a:prstGeom>
                    <a:noFill/>
                    <a:ln>
                      <a:noFill/>
                    </a:ln>
                  </pic:spPr>
                </pic:pic>
              </a:graphicData>
            </a:graphic>
          </wp:inline>
        </w:drawing>
      </w:r>
    </w:p>
    <w:p w14:paraId="53A57BFD" w14:textId="7D3FEF73" w:rsidR="00B55073" w:rsidRPr="004E562F" w:rsidRDefault="00B55073" w:rsidP="00D719D6">
      <w:pPr>
        <w:pStyle w:val="habc"/>
      </w:pPr>
      <w:bookmarkStart w:id="216" w:name="_Toc183027772"/>
      <w:r>
        <w:t>Hình</w:t>
      </w:r>
      <w:r w:rsidR="004E562F">
        <w:rPr>
          <w:lang w:val="en-US"/>
        </w:rPr>
        <w:t xml:space="preserve"> </w:t>
      </w:r>
      <w:r w:rsidR="001B0F54">
        <w:rPr>
          <w:lang w:val="en-US"/>
        </w:rPr>
        <w:t>3</w:t>
      </w:r>
      <w:r w:rsidR="00CB4EE4">
        <w:rPr>
          <w:lang w:val="en-US"/>
        </w:rPr>
        <w:t>.</w:t>
      </w:r>
      <w:r w:rsidR="00374D85">
        <w:rPr>
          <w:lang w:val="vi-VN"/>
        </w:rPr>
        <w:t>36</w:t>
      </w:r>
      <w:r w:rsidR="004E562F">
        <w:rPr>
          <w:lang w:val="en-US"/>
        </w:rPr>
        <w:t>.</w:t>
      </w:r>
      <w:r>
        <w:t xml:space="preserve"> AssetExists</w:t>
      </w:r>
      <w:bookmarkEnd w:id="216"/>
    </w:p>
    <w:p w14:paraId="0E927E71" w14:textId="77777777" w:rsidR="00B55073" w:rsidRDefault="00B55073" w:rsidP="00B0038F">
      <w:pPr>
        <w:pStyle w:val="Hnh"/>
        <w:numPr>
          <w:ilvl w:val="0"/>
          <w:numId w:val="11"/>
        </w:numPr>
        <w:ind w:left="0"/>
        <w:jc w:val="left"/>
        <w:rPr>
          <w:i w:val="0"/>
        </w:rPr>
      </w:pPr>
      <w:r>
        <w:rPr>
          <w:b/>
          <w:i w:val="0"/>
        </w:rPr>
        <w:t>TransferAsset</w:t>
      </w:r>
      <w:r>
        <w:rPr>
          <w:i w:val="0"/>
        </w:rPr>
        <w:t>: Cập nhật chủ mới cho một tài sản.</w:t>
      </w:r>
    </w:p>
    <w:p w14:paraId="25096D40" w14:textId="46A14E2F" w:rsidR="00B55073" w:rsidRDefault="00B55073" w:rsidP="004173FD">
      <w:pPr>
        <w:pStyle w:val="Hnh"/>
        <w:ind w:left="-270"/>
        <w:rPr>
          <w:i w:val="0"/>
        </w:rPr>
      </w:pPr>
      <w:r>
        <w:rPr>
          <w:i w:val="0"/>
          <w:noProof/>
          <w:lang w:val="en-US" w:eastAsia="ja-JP"/>
        </w:rPr>
        <w:drawing>
          <wp:inline distT="0" distB="0" distL="0" distR="0" wp14:anchorId="64A451D3" wp14:editId="30870396">
            <wp:extent cx="5425440" cy="2819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25440" cy="281940"/>
                    </a:xfrm>
                    <a:prstGeom prst="rect">
                      <a:avLst/>
                    </a:prstGeom>
                    <a:noFill/>
                    <a:ln>
                      <a:noFill/>
                    </a:ln>
                  </pic:spPr>
                </pic:pic>
              </a:graphicData>
            </a:graphic>
          </wp:inline>
        </w:drawing>
      </w:r>
    </w:p>
    <w:p w14:paraId="1A157668" w14:textId="5680DF01" w:rsidR="008324F0" w:rsidRDefault="00B55073" w:rsidP="00D719D6">
      <w:pPr>
        <w:pStyle w:val="habc"/>
      </w:pPr>
      <w:bookmarkStart w:id="217" w:name="_Toc183027773"/>
      <w:r>
        <w:t>Hình</w:t>
      </w:r>
      <w:r w:rsidR="008324F0">
        <w:rPr>
          <w:lang w:val="en-US"/>
        </w:rPr>
        <w:t xml:space="preserve"> </w:t>
      </w:r>
      <w:r w:rsidR="001B0F54">
        <w:rPr>
          <w:lang w:val="en-US"/>
        </w:rPr>
        <w:t>3</w:t>
      </w:r>
      <w:r w:rsidR="00CB4EE4">
        <w:rPr>
          <w:lang w:val="en-US"/>
        </w:rPr>
        <w:t>.</w:t>
      </w:r>
      <w:r w:rsidR="00374D85">
        <w:rPr>
          <w:lang w:val="vi-VN"/>
        </w:rPr>
        <w:t>37</w:t>
      </w:r>
      <w:r w:rsidR="008324F0">
        <w:rPr>
          <w:lang w:val="en-US"/>
        </w:rPr>
        <w:t>.</w:t>
      </w:r>
      <w:r>
        <w:t xml:space="preserve"> TransferAsset</w:t>
      </w:r>
      <w:bookmarkEnd w:id="217"/>
    </w:p>
    <w:p w14:paraId="1F7058FC" w14:textId="77777777" w:rsidR="00B55073" w:rsidRDefault="00B55073" w:rsidP="00B0038F">
      <w:pPr>
        <w:pStyle w:val="Hnh"/>
        <w:numPr>
          <w:ilvl w:val="0"/>
          <w:numId w:val="11"/>
        </w:numPr>
        <w:ind w:left="0"/>
        <w:jc w:val="left"/>
        <w:rPr>
          <w:i w:val="0"/>
        </w:rPr>
      </w:pPr>
      <w:r>
        <w:rPr>
          <w:b/>
          <w:i w:val="0"/>
        </w:rPr>
        <w:t>GetAllAssets</w:t>
      </w:r>
      <w:r>
        <w:rPr>
          <w:i w:val="0"/>
        </w:rPr>
        <w:t>: Trả về trạng thái của mọi tài sản trong sổ cái.</w:t>
      </w:r>
    </w:p>
    <w:p w14:paraId="34127B03" w14:textId="3243FF37" w:rsidR="00B55073" w:rsidRDefault="00B55073" w:rsidP="004173FD">
      <w:pPr>
        <w:pStyle w:val="Hnh"/>
        <w:ind w:left="-270"/>
        <w:rPr>
          <w:i w:val="0"/>
        </w:rPr>
      </w:pPr>
      <w:r>
        <w:rPr>
          <w:i w:val="0"/>
          <w:noProof/>
          <w:lang w:val="en-US" w:eastAsia="ja-JP"/>
        </w:rPr>
        <w:drawing>
          <wp:inline distT="0" distB="0" distL="0" distR="0" wp14:anchorId="0EE3F767" wp14:editId="27CE5949">
            <wp:extent cx="5196840" cy="3124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96840" cy="312420"/>
                    </a:xfrm>
                    <a:prstGeom prst="rect">
                      <a:avLst/>
                    </a:prstGeom>
                    <a:noFill/>
                    <a:ln>
                      <a:noFill/>
                    </a:ln>
                  </pic:spPr>
                </pic:pic>
              </a:graphicData>
            </a:graphic>
          </wp:inline>
        </w:drawing>
      </w:r>
    </w:p>
    <w:p w14:paraId="4405F629" w14:textId="7FB24CCB" w:rsidR="00B55073" w:rsidRPr="004D0FFB" w:rsidRDefault="00B55073" w:rsidP="00D719D6">
      <w:pPr>
        <w:pStyle w:val="habc"/>
        <w:rPr>
          <w:lang w:val="vi-VN"/>
        </w:rPr>
      </w:pPr>
      <w:bookmarkStart w:id="218" w:name="_Toc183027774"/>
      <w:r w:rsidRPr="004D0FFB">
        <w:rPr>
          <w:lang w:val="vi-VN"/>
        </w:rPr>
        <w:t>Hình</w:t>
      </w:r>
      <w:r w:rsidR="00CB4EE4" w:rsidRPr="004D0FFB">
        <w:rPr>
          <w:lang w:val="vi-VN"/>
        </w:rPr>
        <w:t xml:space="preserve"> </w:t>
      </w:r>
      <w:r w:rsidR="001B0F54" w:rsidRPr="004D0FFB">
        <w:rPr>
          <w:lang w:val="vi-VN"/>
        </w:rPr>
        <w:t>3</w:t>
      </w:r>
      <w:r w:rsidR="00374D85">
        <w:rPr>
          <w:lang w:val="vi-VN"/>
        </w:rPr>
        <w:t>.38</w:t>
      </w:r>
      <w:r w:rsidRPr="004D0FFB">
        <w:rPr>
          <w:lang w:val="vi-VN"/>
        </w:rPr>
        <w:t>. GetAllAssets</w:t>
      </w:r>
      <w:bookmarkEnd w:id="218"/>
    </w:p>
    <w:p w14:paraId="02C024AC" w14:textId="77777777" w:rsidR="008324F0" w:rsidRDefault="00B55073" w:rsidP="004173FD">
      <w:pPr>
        <w:pStyle w:val="Hnh"/>
        <w:ind w:left="-270"/>
        <w:jc w:val="both"/>
        <w:rPr>
          <w:i w:val="0"/>
        </w:rPr>
      </w:pPr>
      <w:r>
        <w:rPr>
          <w:i w:val="0"/>
        </w:rPr>
        <w:t>Ngoài các chức năng trên, chúng ta có thể viết thêm các chức năng phức tạp hơn vào hợp đồng thông minh để sử dụng với nhiều mục đích khác.</w:t>
      </w:r>
    </w:p>
    <w:p w14:paraId="5651183C" w14:textId="77777777" w:rsidR="008324F0" w:rsidRDefault="00B55073" w:rsidP="00FD0FFC">
      <w:pPr>
        <w:pStyle w:val="Hnh"/>
        <w:numPr>
          <w:ilvl w:val="0"/>
          <w:numId w:val="47"/>
        </w:numPr>
        <w:ind w:left="90"/>
        <w:jc w:val="both"/>
      </w:pPr>
      <w:r>
        <w:rPr>
          <w:i w:val="0"/>
        </w:rPr>
        <w:t xml:space="preserve">Các thao tác với sổ cái bao gồm đọc dữ liệu, ghi dữ liệu, cập nhật dữ liệu, xóa dữ liệu và kiểm tra tình trạng của sổ cái. Các thao tác này được thực hiện dựa trên hai câu lệnh: </w:t>
      </w:r>
      <w:r>
        <w:t>peer invoke</w:t>
      </w:r>
      <w:r>
        <w:rPr>
          <w:i w:val="0"/>
        </w:rPr>
        <w:t xml:space="preserve"> và </w:t>
      </w:r>
      <w:r>
        <w:t>peer query.</w:t>
      </w:r>
    </w:p>
    <w:p w14:paraId="607E8C86" w14:textId="77777777" w:rsidR="008324F0" w:rsidRDefault="00B55073" w:rsidP="00FD0FFC">
      <w:pPr>
        <w:pStyle w:val="Hnh"/>
        <w:numPr>
          <w:ilvl w:val="0"/>
          <w:numId w:val="47"/>
        </w:numPr>
        <w:ind w:left="90"/>
        <w:jc w:val="both"/>
      </w:pPr>
      <w:r>
        <w:rPr>
          <w:i w:val="0"/>
        </w:rPr>
        <w:t xml:space="preserve">Lệnh </w:t>
      </w:r>
      <w:r>
        <w:t>Invoke</w:t>
      </w:r>
      <w:r>
        <w:rPr>
          <w:i w:val="0"/>
        </w:rPr>
        <w:t xml:space="preserve"> là lệnh thực thi giao dịch nhằm thay đổi trạng thái của sổ cái. Ví dụ như chuyển tài sản, cập nhật thông tin hoặc xóa một tài sản. Vì thế invoke yêu cầu các bước xác nhận và đồng thuận. Chính sách chứng thực trên chuỗi mã asset-transfer (basic) cần giao dịch phải được ký bởi Org1 và Org2. Vì vậy chuỗi mã cần thêm tham số trỏ cả </w:t>
      </w:r>
      <w:r>
        <w:t>peer0.org1.example.com</w:t>
      </w:r>
      <w:r>
        <w:rPr>
          <w:i w:val="0"/>
        </w:rPr>
        <w:t xml:space="preserve"> và </w:t>
      </w:r>
      <w:r>
        <w:t>peer0.org2.example.com</w:t>
      </w:r>
      <w:r>
        <w:rPr>
          <w:i w:val="0"/>
        </w:rPr>
        <w:t xml:space="preserve"> thông qua flag. </w:t>
      </w:r>
      <w:r>
        <w:t>–peerAddresses.</w:t>
      </w:r>
    </w:p>
    <w:p w14:paraId="3A631E9D" w14:textId="77777777" w:rsidR="008324F0" w:rsidRDefault="00B55073" w:rsidP="00FD0FFC">
      <w:pPr>
        <w:pStyle w:val="Hnh"/>
        <w:numPr>
          <w:ilvl w:val="0"/>
          <w:numId w:val="47"/>
        </w:numPr>
        <w:ind w:left="90"/>
        <w:jc w:val="both"/>
        <w:rPr>
          <w:i w:val="0"/>
        </w:rPr>
      </w:pPr>
      <w:r>
        <w:rPr>
          <w:i w:val="0"/>
        </w:rPr>
        <w:t xml:space="preserve">Lệnh </w:t>
      </w:r>
      <w:r>
        <w:t>query</w:t>
      </w:r>
      <w:r>
        <w:rPr>
          <w:i w:val="0"/>
        </w:rPr>
        <w:t xml:space="preserve"> là các lệnh truy vấn, không làm thay đổi trạng thái của sổ cái, không cần gửi qua orderer hoặc yêu cầu sự đồng thuận của các peer khác nên chỉ cần gửi tới một peer bất kỳ trong mạng để lấy dữ liệu, không cần thêm địa chỉ cụ thể như lệnh invoke. </w:t>
      </w:r>
    </w:p>
    <w:p w14:paraId="392D1DF8" w14:textId="77777777" w:rsidR="008324F0" w:rsidRDefault="00B55073" w:rsidP="004173FD">
      <w:pPr>
        <w:pStyle w:val="Hnh"/>
        <w:ind w:left="-270"/>
        <w:jc w:val="both"/>
        <w:rPr>
          <w:i w:val="0"/>
        </w:rPr>
      </w:pPr>
      <w:r>
        <w:rPr>
          <w:i w:val="0"/>
        </w:rPr>
        <w:t>Dưới đây là một số thao tác cơ bản với sổ cái thông qua hợp đồng thông minh:</w:t>
      </w:r>
    </w:p>
    <w:p w14:paraId="207F56F0" w14:textId="77777777" w:rsidR="008324F0" w:rsidRPr="008324F0" w:rsidRDefault="00B55073" w:rsidP="00FD0FFC">
      <w:pPr>
        <w:pStyle w:val="Hnh"/>
        <w:numPr>
          <w:ilvl w:val="0"/>
          <w:numId w:val="48"/>
        </w:numPr>
        <w:ind w:left="0"/>
        <w:jc w:val="both"/>
        <w:rPr>
          <w:i w:val="0"/>
        </w:rPr>
      </w:pPr>
      <w:r>
        <w:rPr>
          <w:b/>
          <w:i w:val="0"/>
        </w:rPr>
        <w:t>Khởi tạo sổ cái có tài sản.</w:t>
      </w:r>
    </w:p>
    <w:p w14:paraId="4CF01390" w14:textId="77777777" w:rsidR="008324F0" w:rsidRDefault="00B55073" w:rsidP="00810C3A">
      <w:pPr>
        <w:pStyle w:val="Hnh"/>
        <w:ind w:left="0"/>
        <w:jc w:val="both"/>
      </w:pPr>
      <w:r>
        <w:t xml:space="preserve">peer chaincode invoke </w:t>
      </w:r>
    </w:p>
    <w:p w14:paraId="11164525" w14:textId="77777777" w:rsidR="008324F0" w:rsidRDefault="00B55073" w:rsidP="00810C3A">
      <w:pPr>
        <w:pStyle w:val="Hnh"/>
        <w:ind w:left="0"/>
        <w:jc w:val="both"/>
      </w:pPr>
      <w:r>
        <w:t>-o localhost:7050</w:t>
      </w:r>
    </w:p>
    <w:p w14:paraId="27EB8B52" w14:textId="77777777" w:rsidR="008324F0" w:rsidRDefault="00B55073" w:rsidP="00810C3A">
      <w:pPr>
        <w:pStyle w:val="Hnh"/>
        <w:ind w:left="0"/>
        <w:jc w:val="both"/>
      </w:pPr>
      <w:r>
        <w:t xml:space="preserve">--ordererTLSHostnameOverride orderer.example.com </w:t>
      </w:r>
    </w:p>
    <w:p w14:paraId="6C4F0F58" w14:textId="77777777" w:rsidR="008324F0" w:rsidRDefault="00B55073" w:rsidP="00810C3A">
      <w:pPr>
        <w:pStyle w:val="Hnh"/>
        <w:ind w:left="0"/>
        <w:jc w:val="both"/>
        <w:rPr>
          <w:lang w:val="en-US"/>
        </w:rPr>
      </w:pPr>
      <w:r>
        <w:t>--tl</w:t>
      </w:r>
      <w:r w:rsidR="008324F0">
        <w:rPr>
          <w:lang w:val="en-US"/>
        </w:rPr>
        <w:t>S</w:t>
      </w:r>
    </w:p>
    <w:p w14:paraId="21FEA6F1" w14:textId="77777777" w:rsidR="008324F0" w:rsidRDefault="00B55073" w:rsidP="00810C3A">
      <w:pPr>
        <w:pStyle w:val="Hnh"/>
        <w:ind w:left="0"/>
        <w:jc w:val="both"/>
      </w:pPr>
      <w:r>
        <w:t xml:space="preserve">--cafile "${PWD}/organizations/ordererOrganizations/example.com/orderers/orderer.example.com/msp/tlscacerts/tlsca.example.com-cert.pem" </w:t>
      </w:r>
    </w:p>
    <w:p w14:paraId="22C3B29F" w14:textId="77777777" w:rsidR="008324F0" w:rsidRDefault="00B55073" w:rsidP="00810C3A">
      <w:pPr>
        <w:pStyle w:val="Hnh"/>
        <w:ind w:left="0"/>
        <w:jc w:val="both"/>
      </w:pPr>
      <w:r>
        <w:t xml:space="preserve">-C mychannel </w:t>
      </w:r>
    </w:p>
    <w:p w14:paraId="39F300FD" w14:textId="77777777" w:rsidR="008324F0" w:rsidRDefault="00B55073" w:rsidP="00810C3A">
      <w:pPr>
        <w:pStyle w:val="Hnh"/>
        <w:ind w:left="0"/>
        <w:jc w:val="both"/>
      </w:pPr>
      <w:r>
        <w:lastRenderedPageBreak/>
        <w:t xml:space="preserve">-n basic </w:t>
      </w:r>
    </w:p>
    <w:p w14:paraId="0CCD6060" w14:textId="77777777" w:rsidR="008324F0" w:rsidRDefault="00B55073" w:rsidP="00810C3A">
      <w:pPr>
        <w:pStyle w:val="Hnh"/>
        <w:ind w:left="0"/>
        <w:jc w:val="both"/>
      </w:pPr>
      <w:r>
        <w:t xml:space="preserve">--peerAddresses localhost:7051 </w:t>
      </w:r>
    </w:p>
    <w:p w14:paraId="20396925" w14:textId="77777777" w:rsidR="008324F0" w:rsidRDefault="00B55073" w:rsidP="00810C3A">
      <w:pPr>
        <w:pStyle w:val="Hnh"/>
        <w:ind w:left="0"/>
        <w:jc w:val="both"/>
      </w:pPr>
      <w:r>
        <w:t>--tlsRootCertFiles</w:t>
      </w:r>
    </w:p>
    <w:p w14:paraId="6C7D439C" w14:textId="4974C86A" w:rsidR="00B55073" w:rsidRDefault="00B55073" w:rsidP="00810C3A">
      <w:pPr>
        <w:pStyle w:val="Hnh"/>
        <w:ind w:left="0"/>
        <w:jc w:val="both"/>
      </w:pPr>
      <w:r>
        <w:t xml:space="preserve">"${PWD}/organizations/peerOrganizations/org1.example.com/peers/peer0.org1.example.com/tls/ca.crt" </w:t>
      </w:r>
    </w:p>
    <w:p w14:paraId="1C97B8DA" w14:textId="77777777" w:rsidR="00B55073" w:rsidRDefault="00B55073" w:rsidP="00810C3A">
      <w:pPr>
        <w:pStyle w:val="lnh"/>
        <w:ind w:left="0"/>
      </w:pPr>
      <w:r>
        <w:t xml:space="preserve">--peerAddresses localhost:9051 </w:t>
      </w:r>
    </w:p>
    <w:p w14:paraId="039B3C5F" w14:textId="77777777" w:rsidR="00B55073" w:rsidRDefault="00B55073" w:rsidP="00810C3A">
      <w:pPr>
        <w:pStyle w:val="lnh"/>
        <w:ind w:left="0"/>
      </w:pPr>
      <w:r>
        <w:t xml:space="preserve">--tlsRootCertFiles "${PWD}/organizations/peerOrganizations/org2.example.com/peers/peer0.org2.example.com/tls/ca.crt" </w:t>
      </w:r>
    </w:p>
    <w:p w14:paraId="7567AC53" w14:textId="77777777" w:rsidR="00B55073" w:rsidRDefault="00B55073" w:rsidP="00810C3A">
      <w:pPr>
        <w:pStyle w:val="lnh"/>
        <w:ind w:left="0"/>
      </w:pPr>
      <w:r>
        <w:t>-c '{"function":"InitLedger","Args":[]}'</w:t>
      </w:r>
    </w:p>
    <w:p w14:paraId="254AE59D" w14:textId="77777777" w:rsidR="00B55073" w:rsidRDefault="00B55073" w:rsidP="00810C3A">
      <w:pPr>
        <w:pStyle w:val="lnh"/>
        <w:ind w:left="0"/>
        <w:rPr>
          <w:i w:val="0"/>
        </w:rPr>
      </w:pPr>
      <w:r>
        <w:rPr>
          <w:i w:val="0"/>
        </w:rPr>
        <w:t>Trong đó:</w:t>
      </w:r>
    </w:p>
    <w:p w14:paraId="45577C72" w14:textId="77777777" w:rsidR="00B55073" w:rsidRDefault="00B55073" w:rsidP="00810C3A">
      <w:pPr>
        <w:pStyle w:val="lnh"/>
        <w:ind w:left="0"/>
        <w:rPr>
          <w:i w:val="0"/>
        </w:rPr>
      </w:pPr>
      <w:r>
        <w:t>-o</w:t>
      </w:r>
      <w:r>
        <w:rPr>
          <w:i w:val="0"/>
        </w:rPr>
        <w:t xml:space="preserve"> là flag xác định dịch vụ sắp xếp endpoint.</w:t>
      </w:r>
    </w:p>
    <w:p w14:paraId="484DF509" w14:textId="77777777" w:rsidR="00B55073" w:rsidRDefault="00B55073" w:rsidP="00810C3A">
      <w:pPr>
        <w:pStyle w:val="lnh"/>
        <w:ind w:left="0"/>
        <w:rPr>
          <w:i w:val="0"/>
        </w:rPr>
      </w:pPr>
      <w:r>
        <w:t xml:space="preserve">-ordererTLSHostnameOverride </w:t>
      </w:r>
      <w:r>
        <w:rPr>
          <w:i w:val="0"/>
        </w:rPr>
        <w:t>là chuỗi hostname thay thế khi xác minh kết nối TLS tới orderer.</w:t>
      </w:r>
    </w:p>
    <w:p w14:paraId="71BE2904" w14:textId="77777777" w:rsidR="00B55073" w:rsidRDefault="00B55073" w:rsidP="00810C3A">
      <w:pPr>
        <w:pStyle w:val="lnh"/>
        <w:ind w:left="0"/>
        <w:rPr>
          <w:i w:val="0"/>
        </w:rPr>
      </w:pPr>
      <w:r>
        <w:t>--tls</w:t>
      </w:r>
      <w:r>
        <w:rPr>
          <w:i w:val="0"/>
        </w:rPr>
        <w:t>: liên lạc tới endpoint orderer bằng TLS.</w:t>
      </w:r>
    </w:p>
    <w:p w14:paraId="27387AFC" w14:textId="77777777" w:rsidR="00B55073" w:rsidRDefault="00B55073" w:rsidP="00810C3A">
      <w:pPr>
        <w:pStyle w:val="lnh"/>
        <w:ind w:left="0"/>
        <w:rPr>
          <w:i w:val="0"/>
        </w:rPr>
      </w:pPr>
      <w:r>
        <w:t>--cafile</w:t>
      </w:r>
      <w:r>
        <w:rPr>
          <w:i w:val="0"/>
        </w:rPr>
        <w:t>: đường dẫn đến tệp chứa cert tin cậy được mã hoá PEM cho endpoint orderer.</w:t>
      </w:r>
    </w:p>
    <w:p w14:paraId="3CD2EB31" w14:textId="77777777" w:rsidR="00B55073" w:rsidRDefault="00B55073" w:rsidP="00810C3A">
      <w:pPr>
        <w:pStyle w:val="lnh"/>
        <w:ind w:left="0"/>
        <w:rPr>
          <w:i w:val="0"/>
        </w:rPr>
      </w:pPr>
      <w:r>
        <w:t>-C</w:t>
      </w:r>
      <w:r>
        <w:rPr>
          <w:i w:val="0"/>
        </w:rPr>
        <w:t>: tên kênh thực hiện chaincode.</w:t>
      </w:r>
    </w:p>
    <w:p w14:paraId="029581E2" w14:textId="77777777" w:rsidR="00B55073" w:rsidRDefault="00B55073" w:rsidP="00810C3A">
      <w:pPr>
        <w:pStyle w:val="lnh"/>
        <w:ind w:left="0"/>
        <w:rPr>
          <w:i w:val="0"/>
        </w:rPr>
      </w:pPr>
      <w:r>
        <w:t>-n</w:t>
      </w:r>
      <w:r>
        <w:rPr>
          <w:i w:val="0"/>
        </w:rPr>
        <w:t>: tên chaincode.</w:t>
      </w:r>
    </w:p>
    <w:p w14:paraId="3CA46EBA" w14:textId="77777777" w:rsidR="00B55073" w:rsidRDefault="00B55073" w:rsidP="00810C3A">
      <w:pPr>
        <w:pStyle w:val="lnh"/>
        <w:ind w:left="0"/>
        <w:rPr>
          <w:i w:val="0"/>
        </w:rPr>
      </w:pPr>
      <w:r>
        <w:t>--peerAddresses</w:t>
      </w:r>
      <w:r>
        <w:rPr>
          <w:i w:val="0"/>
        </w:rPr>
        <w:t>: địa chỉ của peer cần kết nối tới</w:t>
      </w:r>
    </w:p>
    <w:p w14:paraId="0B38B52F" w14:textId="77777777" w:rsidR="00B55073" w:rsidRDefault="00B55073" w:rsidP="00810C3A">
      <w:pPr>
        <w:pStyle w:val="lnh"/>
        <w:ind w:left="0"/>
        <w:jc w:val="both"/>
        <w:rPr>
          <w:i w:val="0"/>
        </w:rPr>
      </w:pPr>
      <w:r>
        <w:t>--tlsRootCertFiles</w:t>
      </w:r>
      <w:r>
        <w:rPr>
          <w:i w:val="0"/>
        </w:rPr>
        <w:t>: đường dẫn tới tệp root cert TLS của peer kết nối tới. Thứ tự và số lượng cert cụ thể phải phù hợp với --peerAddresss. Dùng nếu kích hoạt flag --tls.</w:t>
      </w:r>
    </w:p>
    <w:p w14:paraId="198B8DDD" w14:textId="77777777" w:rsidR="00B55073" w:rsidRDefault="00B55073" w:rsidP="00810C3A">
      <w:pPr>
        <w:pStyle w:val="lnh"/>
        <w:ind w:left="0"/>
        <w:rPr>
          <w:i w:val="0"/>
        </w:rPr>
      </w:pPr>
      <w:r>
        <w:t>-c</w:t>
      </w:r>
      <w:r>
        <w:rPr>
          <w:i w:val="0"/>
        </w:rPr>
        <w:t>: (constructor) Chuỗi gửi tới chaincode dưới dạng JSON (mặc định là "{}")</w:t>
      </w:r>
    </w:p>
    <w:p w14:paraId="045E98A9" w14:textId="647151C2" w:rsidR="008324F0" w:rsidRDefault="00CB4EE4" w:rsidP="00810C3A">
      <w:pPr>
        <w:pStyle w:val="lnh"/>
        <w:ind w:left="0"/>
        <w:jc w:val="center"/>
      </w:pPr>
      <w:r w:rsidRPr="003D376E">
        <w:rPr>
          <w:i w:val="0"/>
          <w:noProof/>
          <w:lang w:val="en-US" w:eastAsia="ja-JP"/>
        </w:rPr>
        <w:drawing>
          <wp:inline distT="0" distB="0" distL="0" distR="0" wp14:anchorId="6A5A5C63" wp14:editId="3AE655DD">
            <wp:extent cx="6083613" cy="592667"/>
            <wp:effectExtent l="0" t="0" r="0" b="0"/>
            <wp:docPr id="1352735552" name="Picture 135273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4374" cy="593715"/>
                    </a:xfrm>
                    <a:prstGeom prst="rect">
                      <a:avLst/>
                    </a:prstGeom>
                  </pic:spPr>
                </pic:pic>
              </a:graphicData>
            </a:graphic>
          </wp:inline>
        </w:drawing>
      </w:r>
    </w:p>
    <w:p w14:paraId="49B8ACC0" w14:textId="33103534" w:rsidR="00B16D3C" w:rsidRPr="004D0FFB" w:rsidRDefault="00B55073" w:rsidP="00D719D6">
      <w:pPr>
        <w:pStyle w:val="habc"/>
        <w:rPr>
          <w:lang w:val="vi-VN"/>
        </w:rPr>
      </w:pPr>
      <w:bookmarkStart w:id="219" w:name="_Toc183027775"/>
      <w:r w:rsidRPr="004D0FFB">
        <w:rPr>
          <w:lang w:val="vi-VN"/>
        </w:rPr>
        <w:t>Hình</w:t>
      </w:r>
      <w:r w:rsidR="008324F0" w:rsidRPr="004D0FFB">
        <w:rPr>
          <w:lang w:val="vi-VN"/>
        </w:rPr>
        <w:t xml:space="preserve"> </w:t>
      </w:r>
      <w:r w:rsidR="001B0F54" w:rsidRPr="004D0FFB">
        <w:rPr>
          <w:lang w:val="vi-VN"/>
        </w:rPr>
        <w:t>3</w:t>
      </w:r>
      <w:r w:rsidR="00374D85">
        <w:rPr>
          <w:lang w:val="vi-VN"/>
        </w:rPr>
        <w:t>.39</w:t>
      </w:r>
      <w:r w:rsidR="008324F0" w:rsidRPr="004D0FFB">
        <w:rPr>
          <w:lang w:val="vi-VN"/>
        </w:rPr>
        <w:t xml:space="preserve">. </w:t>
      </w:r>
      <w:r w:rsidRPr="004D0FFB">
        <w:rPr>
          <w:lang w:val="vi-VN"/>
        </w:rPr>
        <w:t>Khởi tạo sổ cái có tài sản</w:t>
      </w:r>
      <w:bookmarkEnd w:id="219"/>
    </w:p>
    <w:p w14:paraId="67C7798F" w14:textId="77777777" w:rsidR="00B16D3C" w:rsidRDefault="00B55073" w:rsidP="00810C3A">
      <w:pPr>
        <w:pStyle w:val="lnh"/>
        <w:ind w:left="0"/>
        <w:rPr>
          <w:i w:val="0"/>
        </w:rPr>
      </w:pPr>
      <w:r>
        <w:rPr>
          <w:i w:val="0"/>
        </w:rPr>
        <w:t>Khi khởi tạo thành công CLI sẽ hiển thị output:</w:t>
      </w:r>
    </w:p>
    <w:p w14:paraId="6BC7E479" w14:textId="34A63838" w:rsidR="000951A0" w:rsidRPr="00B16D3C" w:rsidRDefault="00B55073" w:rsidP="00810C3A">
      <w:pPr>
        <w:pStyle w:val="lnh"/>
        <w:ind w:left="0"/>
        <w:jc w:val="center"/>
        <w:rPr>
          <w:i w:val="0"/>
        </w:rPr>
      </w:pPr>
      <w:r>
        <w:t>Chaincode invoke successfull. result: status: 200</w:t>
      </w:r>
    </w:p>
    <w:p w14:paraId="47A2E258" w14:textId="77777777" w:rsidR="000951A0" w:rsidRPr="000951A0" w:rsidRDefault="00B55073" w:rsidP="00FD0FFC">
      <w:pPr>
        <w:pStyle w:val="Hnh"/>
        <w:numPr>
          <w:ilvl w:val="0"/>
          <w:numId w:val="48"/>
        </w:numPr>
        <w:ind w:left="0"/>
        <w:jc w:val="left"/>
        <w:rPr>
          <w:i w:val="0"/>
        </w:rPr>
      </w:pPr>
      <w:r>
        <w:rPr>
          <w:b/>
          <w:i w:val="0"/>
        </w:rPr>
        <w:t>Truy vấn trạng thái của tất cả các tài sản.</w:t>
      </w:r>
    </w:p>
    <w:p w14:paraId="76D16A97" w14:textId="5FBF440F" w:rsidR="00B55073" w:rsidRPr="000951A0" w:rsidRDefault="00B55073" w:rsidP="00810C3A">
      <w:pPr>
        <w:pStyle w:val="Hnh"/>
        <w:ind w:left="0"/>
        <w:rPr>
          <w:i w:val="0"/>
        </w:rPr>
      </w:pPr>
      <w:r>
        <w:t>peer chaincode query -C mychannel -n basic -c '{"Args":["GetAllAssets"]}'</w:t>
      </w:r>
    </w:p>
    <w:p w14:paraId="366D7402" w14:textId="1E0110C9" w:rsidR="00952BEA" w:rsidRDefault="004173FD" w:rsidP="00810C3A">
      <w:pPr>
        <w:pStyle w:val="lnh"/>
        <w:ind w:left="0"/>
        <w:jc w:val="center"/>
        <w:rPr>
          <w:lang w:val="en-US"/>
        </w:rPr>
      </w:pPr>
      <w:r w:rsidRPr="003D376E">
        <w:rPr>
          <w:i w:val="0"/>
          <w:noProof/>
          <w:lang w:val="en-US" w:eastAsia="ja-JP"/>
        </w:rPr>
        <w:drawing>
          <wp:inline distT="0" distB="0" distL="0" distR="0" wp14:anchorId="29EDA8DE" wp14:editId="1D7408D1">
            <wp:extent cx="5612130" cy="552450"/>
            <wp:effectExtent l="0" t="0" r="7620" b="0"/>
            <wp:docPr id="1352735553" name="Picture 135273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552450"/>
                    </a:xfrm>
                    <a:prstGeom prst="rect">
                      <a:avLst/>
                    </a:prstGeom>
                  </pic:spPr>
                </pic:pic>
              </a:graphicData>
            </a:graphic>
          </wp:inline>
        </w:drawing>
      </w:r>
    </w:p>
    <w:p w14:paraId="3902B153" w14:textId="4DA1A00C" w:rsidR="00B55073" w:rsidRPr="000951A0" w:rsidRDefault="000951A0" w:rsidP="00D719D6">
      <w:pPr>
        <w:pStyle w:val="habc"/>
      </w:pPr>
      <w:r>
        <w:rPr>
          <w:lang w:val="en-US"/>
        </w:rPr>
        <w:t xml:space="preserve"> </w:t>
      </w:r>
      <w:bookmarkStart w:id="220" w:name="_Toc183027776"/>
      <w:r>
        <w:rPr>
          <w:lang w:val="en-US"/>
        </w:rPr>
        <w:t xml:space="preserve">Hình </w:t>
      </w:r>
      <w:r w:rsidR="001B0F54">
        <w:rPr>
          <w:lang w:val="en-US"/>
        </w:rPr>
        <w:t>3</w:t>
      </w:r>
      <w:r w:rsidR="00374D85">
        <w:rPr>
          <w:lang w:val="en-US"/>
        </w:rPr>
        <w:t>.</w:t>
      </w:r>
      <w:r w:rsidR="00374D85">
        <w:rPr>
          <w:lang w:val="vi-VN"/>
        </w:rPr>
        <w:t>40</w:t>
      </w:r>
      <w:r>
        <w:rPr>
          <w:lang w:val="en-US"/>
        </w:rPr>
        <w:t>.</w:t>
      </w:r>
      <w:r w:rsidR="00B55073">
        <w:t xml:space="preserve"> Truy vấn trạng thái của tài sản</w:t>
      </w:r>
      <w:bookmarkEnd w:id="220"/>
    </w:p>
    <w:p w14:paraId="37597D4B" w14:textId="71825302" w:rsidR="00B55073" w:rsidRDefault="00B55073" w:rsidP="00FD0FFC">
      <w:pPr>
        <w:pStyle w:val="lnh"/>
        <w:numPr>
          <w:ilvl w:val="0"/>
          <w:numId w:val="48"/>
        </w:numPr>
        <w:ind w:left="0"/>
        <w:rPr>
          <w:b/>
          <w:i w:val="0"/>
        </w:rPr>
      </w:pPr>
      <w:r>
        <w:rPr>
          <w:b/>
          <w:i w:val="0"/>
        </w:rPr>
        <w:t>Đọc trạng thái của một tài sản.</w:t>
      </w:r>
    </w:p>
    <w:p w14:paraId="6FEDEAB2" w14:textId="77777777" w:rsidR="004173FD" w:rsidRDefault="00B55073" w:rsidP="00810C3A">
      <w:pPr>
        <w:pStyle w:val="lnh"/>
        <w:ind w:left="0"/>
        <w:jc w:val="center"/>
      </w:pPr>
      <w:r>
        <w:t xml:space="preserve">peer chaincode query -C mychannel -n basic -c </w:t>
      </w:r>
    </w:p>
    <w:p w14:paraId="7F286C4D" w14:textId="34979C1D" w:rsidR="00B55073" w:rsidRDefault="00B55073" w:rsidP="00810C3A">
      <w:pPr>
        <w:pStyle w:val="lnh"/>
        <w:ind w:left="0"/>
        <w:jc w:val="center"/>
      </w:pPr>
      <w:r>
        <w:t>'{"Args":["ReadAsset","ID"]}'</w:t>
      </w:r>
    </w:p>
    <w:p w14:paraId="6C9A58D2" w14:textId="77777777" w:rsidR="004173FD" w:rsidRDefault="004173FD" w:rsidP="00810C3A">
      <w:pPr>
        <w:pStyle w:val="lnh"/>
        <w:ind w:left="0"/>
        <w:jc w:val="center"/>
      </w:pPr>
      <w:r>
        <w:t>peer chaincode query -C mychannel -n basic -c</w:t>
      </w:r>
    </w:p>
    <w:p w14:paraId="374CE69E" w14:textId="2503A161" w:rsidR="004173FD" w:rsidRDefault="00501982" w:rsidP="00810C3A">
      <w:pPr>
        <w:pStyle w:val="lnh"/>
        <w:ind w:left="0"/>
        <w:jc w:val="center"/>
      </w:pPr>
      <w:r>
        <w:t xml:space="preserve"> '{"Args":["AssetExists","ID</w:t>
      </w:r>
      <w:r w:rsidR="004173FD">
        <w:t>"]}'</w:t>
      </w:r>
    </w:p>
    <w:p w14:paraId="0E263B92" w14:textId="3B9E1B4D" w:rsidR="000951A0" w:rsidRDefault="004173FD" w:rsidP="00810C3A">
      <w:pPr>
        <w:pStyle w:val="lnh"/>
        <w:ind w:left="0"/>
        <w:jc w:val="center"/>
      </w:pPr>
      <w:r w:rsidRPr="00954D5A">
        <w:rPr>
          <w:noProof/>
          <w:lang w:val="en-US" w:eastAsia="ja-JP"/>
        </w:rPr>
        <w:lastRenderedPageBreak/>
        <w:drawing>
          <wp:inline distT="0" distB="0" distL="0" distR="0" wp14:anchorId="3B8A221A" wp14:editId="3D4B2413">
            <wp:extent cx="5612130" cy="819785"/>
            <wp:effectExtent l="0" t="0" r="7620" b="0"/>
            <wp:docPr id="1352735554" name="Picture 135273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819785"/>
                    </a:xfrm>
                    <a:prstGeom prst="rect">
                      <a:avLst/>
                    </a:prstGeom>
                  </pic:spPr>
                </pic:pic>
              </a:graphicData>
            </a:graphic>
          </wp:inline>
        </w:drawing>
      </w:r>
    </w:p>
    <w:p w14:paraId="4D0B98AC" w14:textId="311036E7" w:rsidR="000951A0" w:rsidRPr="004D0FFB" w:rsidRDefault="00B55073" w:rsidP="00D719D6">
      <w:pPr>
        <w:pStyle w:val="habc"/>
        <w:rPr>
          <w:lang w:val="vi-VN"/>
        </w:rPr>
      </w:pPr>
      <w:bookmarkStart w:id="221" w:name="_Toc183027777"/>
      <w:r w:rsidRPr="004D0FFB">
        <w:rPr>
          <w:lang w:val="vi-VN"/>
        </w:rPr>
        <w:t>Hình</w:t>
      </w:r>
      <w:r w:rsidR="000951A0" w:rsidRPr="004D0FFB">
        <w:rPr>
          <w:lang w:val="vi-VN"/>
        </w:rPr>
        <w:t xml:space="preserve"> </w:t>
      </w:r>
      <w:r w:rsidR="001B0F54" w:rsidRPr="004D0FFB">
        <w:rPr>
          <w:lang w:val="vi-VN"/>
        </w:rPr>
        <w:t>3</w:t>
      </w:r>
      <w:r w:rsidR="004173FD" w:rsidRPr="004D0FFB">
        <w:rPr>
          <w:lang w:val="vi-VN"/>
        </w:rPr>
        <w:t>.</w:t>
      </w:r>
      <w:r w:rsidR="00374D85">
        <w:rPr>
          <w:lang w:val="vi-VN"/>
        </w:rPr>
        <w:t>41</w:t>
      </w:r>
      <w:r w:rsidRPr="004D0FFB">
        <w:rPr>
          <w:lang w:val="vi-VN"/>
        </w:rPr>
        <w:t>. Đọc trạng thái của tài sản asset6</w:t>
      </w:r>
      <w:bookmarkEnd w:id="221"/>
    </w:p>
    <w:p w14:paraId="1A9867F2" w14:textId="2B13E30A" w:rsidR="00B55073" w:rsidRDefault="00B55073" w:rsidP="00FD0FFC">
      <w:pPr>
        <w:pStyle w:val="lnh"/>
        <w:numPr>
          <w:ilvl w:val="0"/>
          <w:numId w:val="21"/>
        </w:numPr>
        <w:ind w:left="0"/>
        <w:jc w:val="both"/>
        <w:rPr>
          <w:i w:val="0"/>
        </w:rPr>
      </w:pPr>
      <w:r>
        <w:rPr>
          <w:i w:val="0"/>
        </w:rPr>
        <w:t>Khi thực hiện lệnh này với asset1 sẽ cho kết quả true vì asset1 có tồn tại, còn asset7 sẽ trả về false vì asset7 không tồn tại.</w:t>
      </w:r>
    </w:p>
    <w:p w14:paraId="63D86BC1" w14:textId="6323FBC4" w:rsidR="00B55073" w:rsidRDefault="00B55073" w:rsidP="00FD0FFC">
      <w:pPr>
        <w:pStyle w:val="lnh"/>
        <w:numPr>
          <w:ilvl w:val="0"/>
          <w:numId w:val="48"/>
        </w:numPr>
        <w:ind w:left="0"/>
        <w:rPr>
          <w:b/>
          <w:i w:val="0"/>
        </w:rPr>
      </w:pPr>
      <w:r>
        <w:rPr>
          <w:b/>
          <w:i w:val="0"/>
        </w:rPr>
        <w:t>Tạo tài sản mới.</w:t>
      </w:r>
    </w:p>
    <w:p w14:paraId="00AAC357" w14:textId="77777777" w:rsidR="00B55073" w:rsidRDefault="00B55073" w:rsidP="00810C3A">
      <w:pPr>
        <w:pStyle w:val="lnh"/>
        <w:ind w:left="0"/>
      </w:pPr>
      <w:r>
        <w:t>peer chaincode invoke</w:t>
      </w:r>
    </w:p>
    <w:p w14:paraId="321491E9" w14:textId="77777777" w:rsidR="00B55073" w:rsidRDefault="00B55073" w:rsidP="00810C3A">
      <w:pPr>
        <w:pStyle w:val="lnh"/>
        <w:ind w:left="0"/>
      </w:pPr>
      <w:r>
        <w:t xml:space="preserve">-o localhost:7050 </w:t>
      </w:r>
    </w:p>
    <w:p w14:paraId="5A2E5F0D" w14:textId="77777777" w:rsidR="00B55073" w:rsidRDefault="00B55073" w:rsidP="00810C3A">
      <w:pPr>
        <w:pStyle w:val="lnh"/>
        <w:ind w:left="0"/>
      </w:pPr>
      <w:r>
        <w:t>--ordererTLSHostnameOverride orderer.example.com</w:t>
      </w:r>
    </w:p>
    <w:p w14:paraId="40015F09" w14:textId="77777777" w:rsidR="00B55073" w:rsidRDefault="00B55073" w:rsidP="00810C3A">
      <w:pPr>
        <w:pStyle w:val="lnh"/>
        <w:ind w:left="0"/>
      </w:pPr>
      <w:r>
        <w:t xml:space="preserve"> --tls </w:t>
      </w:r>
    </w:p>
    <w:p w14:paraId="0FA7AE3F" w14:textId="77777777" w:rsidR="00B55073" w:rsidRDefault="00B55073" w:rsidP="00810C3A">
      <w:pPr>
        <w:pStyle w:val="lnh"/>
        <w:ind w:left="0"/>
      </w:pPr>
      <w:r>
        <w:t>--cafile "${PWD}/organizations/ordererOrganizations/example.com/orderers/orderer.example.com/msp/tlscacerts/tlsca.example.com-cert.pem"</w:t>
      </w:r>
    </w:p>
    <w:p w14:paraId="2ED44F6D" w14:textId="77777777" w:rsidR="00B55073" w:rsidRDefault="00B55073" w:rsidP="00810C3A">
      <w:pPr>
        <w:pStyle w:val="lnh"/>
        <w:ind w:left="0"/>
      </w:pPr>
      <w:r>
        <w:t xml:space="preserve"> -C mychannel -n basic </w:t>
      </w:r>
    </w:p>
    <w:p w14:paraId="21F7C657" w14:textId="77777777" w:rsidR="00B55073" w:rsidRDefault="00B55073" w:rsidP="00810C3A">
      <w:pPr>
        <w:pStyle w:val="lnh"/>
        <w:ind w:left="0"/>
      </w:pPr>
      <w:r>
        <w:t xml:space="preserve">--peerAddresses localhost:7051 </w:t>
      </w:r>
    </w:p>
    <w:p w14:paraId="3980C4DB" w14:textId="77777777" w:rsidR="00B55073" w:rsidRDefault="00B55073" w:rsidP="00810C3A">
      <w:pPr>
        <w:pStyle w:val="lnh"/>
        <w:ind w:left="0"/>
      </w:pPr>
      <w:r>
        <w:t xml:space="preserve">--tlsRootCertFiles "${PWD}/organizations/peerOrganizations/org1.example.com/peers/peer0.org1.example.com/tls/ca.crt" </w:t>
      </w:r>
    </w:p>
    <w:p w14:paraId="1C0CE9D1" w14:textId="77777777" w:rsidR="00B55073" w:rsidRDefault="00B55073" w:rsidP="00810C3A">
      <w:pPr>
        <w:pStyle w:val="lnh"/>
        <w:ind w:left="0"/>
      </w:pPr>
      <w:r>
        <w:t xml:space="preserve">--peerAddresses localhost:9051 </w:t>
      </w:r>
    </w:p>
    <w:p w14:paraId="3672ABC0" w14:textId="77777777" w:rsidR="00B55073" w:rsidRDefault="00B55073" w:rsidP="00810C3A">
      <w:pPr>
        <w:pStyle w:val="lnh"/>
        <w:ind w:left="0"/>
      </w:pPr>
      <w:r>
        <w:t xml:space="preserve">--tlsRootCertFiles "${PWD}/organizations/peerOrganizations/org2.example.com/peers/peer0.org2.example.com/tls/ca.crt" </w:t>
      </w:r>
    </w:p>
    <w:p w14:paraId="6833C0C3" w14:textId="77777777" w:rsidR="00B55073" w:rsidRDefault="00B55073" w:rsidP="00810C3A">
      <w:pPr>
        <w:pStyle w:val="lnh"/>
        <w:ind w:left="0"/>
      </w:pPr>
      <w:r>
        <w:t>-c '{"function":"CreateAsset","Args":["ID","Color","Size","Owner","Value"]}'</w:t>
      </w:r>
    </w:p>
    <w:p w14:paraId="24FE7115" w14:textId="68787992" w:rsidR="000951A0" w:rsidRDefault="000951A0" w:rsidP="00810C3A">
      <w:pPr>
        <w:pStyle w:val="lnh"/>
        <w:ind w:left="0"/>
        <w:jc w:val="center"/>
      </w:pPr>
    </w:p>
    <w:p w14:paraId="77D1490D" w14:textId="1C605D60" w:rsidR="000951A0" w:rsidRDefault="004173FD" w:rsidP="00810C3A">
      <w:pPr>
        <w:pStyle w:val="lnh"/>
        <w:ind w:left="0"/>
        <w:jc w:val="center"/>
      </w:pPr>
      <w:r w:rsidRPr="00954D5A">
        <w:rPr>
          <w:noProof/>
          <w:lang w:val="en-US" w:eastAsia="ja-JP"/>
        </w:rPr>
        <w:drawing>
          <wp:inline distT="0" distB="0" distL="0" distR="0" wp14:anchorId="37EAF9A7" wp14:editId="4C7843F9">
            <wp:extent cx="5612130" cy="1264920"/>
            <wp:effectExtent l="0" t="0" r="7620" b="0"/>
            <wp:docPr id="1352735555" name="Picture 135273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264920"/>
                    </a:xfrm>
                    <a:prstGeom prst="rect">
                      <a:avLst/>
                    </a:prstGeom>
                  </pic:spPr>
                </pic:pic>
              </a:graphicData>
            </a:graphic>
          </wp:inline>
        </w:drawing>
      </w:r>
    </w:p>
    <w:p w14:paraId="7375D85E" w14:textId="2E52D25E" w:rsidR="00E36D01" w:rsidRPr="004D0FFB" w:rsidRDefault="00B55073" w:rsidP="00D719D6">
      <w:pPr>
        <w:pStyle w:val="habc"/>
        <w:rPr>
          <w:lang w:val="vi-VN"/>
        </w:rPr>
      </w:pPr>
      <w:bookmarkStart w:id="222" w:name="_Toc183027778"/>
      <w:r w:rsidRPr="004D0FFB">
        <w:rPr>
          <w:lang w:val="vi-VN"/>
        </w:rPr>
        <w:t>Hình</w:t>
      </w:r>
      <w:r w:rsidR="000951A0" w:rsidRPr="004D0FFB">
        <w:rPr>
          <w:lang w:val="vi-VN"/>
        </w:rPr>
        <w:t xml:space="preserve"> </w:t>
      </w:r>
      <w:r w:rsidR="001B0F54" w:rsidRPr="004D0FFB">
        <w:rPr>
          <w:lang w:val="vi-VN"/>
        </w:rPr>
        <w:t>3</w:t>
      </w:r>
      <w:r w:rsidR="00374D85">
        <w:rPr>
          <w:lang w:val="vi-VN"/>
        </w:rPr>
        <w:t>.42</w:t>
      </w:r>
      <w:r w:rsidR="000951A0" w:rsidRPr="004D0FFB">
        <w:rPr>
          <w:lang w:val="vi-VN"/>
        </w:rPr>
        <w:t>.</w:t>
      </w:r>
      <w:r w:rsidRPr="004D0FFB">
        <w:rPr>
          <w:lang w:val="vi-VN"/>
        </w:rPr>
        <w:t xml:space="preserve"> Tài sản 7 đã được tạo thành công</w:t>
      </w:r>
      <w:bookmarkEnd w:id="222"/>
    </w:p>
    <w:p w14:paraId="1C8A1DAB" w14:textId="77777777" w:rsidR="000951A0" w:rsidRPr="000951A0" w:rsidRDefault="00B55073" w:rsidP="00FD0FFC">
      <w:pPr>
        <w:pStyle w:val="lnh"/>
        <w:numPr>
          <w:ilvl w:val="0"/>
          <w:numId w:val="21"/>
        </w:numPr>
        <w:ind w:left="0"/>
      </w:pPr>
      <w:r>
        <w:rPr>
          <w:i w:val="0"/>
        </w:rPr>
        <w:t>Ta có thể thấy tài sản 7 đã được thêm vào sổ cái thành công với chủ sở hữu là Tom.</w:t>
      </w:r>
    </w:p>
    <w:p w14:paraId="5B42A073" w14:textId="77777777" w:rsidR="000951A0" w:rsidRPr="000951A0" w:rsidRDefault="00B55073" w:rsidP="00FD0FFC">
      <w:pPr>
        <w:pStyle w:val="lnh"/>
        <w:numPr>
          <w:ilvl w:val="0"/>
          <w:numId w:val="48"/>
        </w:numPr>
        <w:ind w:left="0"/>
      </w:pPr>
      <w:r w:rsidRPr="000951A0">
        <w:rPr>
          <w:b/>
          <w:i w:val="0"/>
        </w:rPr>
        <w:t>Cập nhật thông tin của tài sản</w:t>
      </w:r>
    </w:p>
    <w:p w14:paraId="5C924FC4" w14:textId="544AF916" w:rsidR="00B55073" w:rsidRPr="000951A0" w:rsidRDefault="00B55073" w:rsidP="00810C3A">
      <w:pPr>
        <w:pStyle w:val="lnh"/>
        <w:ind w:left="0" w:firstLine="360"/>
      </w:pPr>
      <w:r w:rsidRPr="000951A0">
        <w:rPr>
          <w:i w:val="0"/>
        </w:rPr>
        <w:t>Câu lệnh giống phần tạo tài sản mới, thay thế phần function:</w:t>
      </w:r>
    </w:p>
    <w:p w14:paraId="740AE8E4" w14:textId="77777777" w:rsidR="00B55073" w:rsidRDefault="00B55073" w:rsidP="00810C3A">
      <w:pPr>
        <w:pStyle w:val="lnh"/>
        <w:ind w:left="0"/>
        <w:jc w:val="center"/>
      </w:pPr>
      <w:r>
        <w:t>'{"function":"UpdateAsset","Args":["ID","Color","Size","Owner","Value"]}'</w:t>
      </w:r>
    </w:p>
    <w:p w14:paraId="61957919" w14:textId="3874C0D1" w:rsidR="00B55073" w:rsidRDefault="004173FD" w:rsidP="00810C3A">
      <w:pPr>
        <w:pStyle w:val="Hnh"/>
        <w:ind w:left="0"/>
        <w:rPr>
          <w:i w:val="0"/>
        </w:rPr>
      </w:pPr>
      <w:r w:rsidRPr="00954D5A">
        <w:rPr>
          <w:i w:val="0"/>
          <w:noProof/>
          <w:lang w:val="en-US" w:eastAsia="ja-JP"/>
        </w:rPr>
        <w:lastRenderedPageBreak/>
        <w:drawing>
          <wp:inline distT="0" distB="0" distL="0" distR="0" wp14:anchorId="7215DFA0" wp14:editId="4C30E4D3">
            <wp:extent cx="5612130" cy="894080"/>
            <wp:effectExtent l="0" t="0" r="7620" b="1270"/>
            <wp:docPr id="1352735556" name="Picture 135273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894080"/>
                    </a:xfrm>
                    <a:prstGeom prst="rect">
                      <a:avLst/>
                    </a:prstGeom>
                  </pic:spPr>
                </pic:pic>
              </a:graphicData>
            </a:graphic>
          </wp:inline>
        </w:drawing>
      </w:r>
    </w:p>
    <w:p w14:paraId="3E53A11A" w14:textId="636DE5A6" w:rsidR="00B55073" w:rsidRDefault="00B55073" w:rsidP="00D719D6">
      <w:pPr>
        <w:pStyle w:val="habc"/>
      </w:pPr>
      <w:bookmarkStart w:id="223" w:name="_Toc183027779"/>
      <w:r w:rsidRPr="006C2E67">
        <w:rPr>
          <w:rStyle w:val="hinhanhbaocaoChar"/>
          <w:i/>
        </w:rPr>
        <w:t>Hình</w:t>
      </w:r>
      <w:r w:rsidR="000951A0" w:rsidRPr="006C2E67">
        <w:rPr>
          <w:rStyle w:val="hinhanhbaocaoChar"/>
          <w:i/>
        </w:rPr>
        <w:t xml:space="preserve"> </w:t>
      </w:r>
      <w:r w:rsidR="001B0F54" w:rsidRPr="004D0FFB">
        <w:rPr>
          <w:rStyle w:val="hinhanhbaocaoChar"/>
          <w:i/>
        </w:rPr>
        <w:t>3</w:t>
      </w:r>
      <w:r w:rsidR="004173FD" w:rsidRPr="004D0FFB">
        <w:rPr>
          <w:rStyle w:val="hinhanhbaocaoChar"/>
          <w:i/>
        </w:rPr>
        <w:t>.</w:t>
      </w:r>
      <w:r w:rsidR="00374D85">
        <w:rPr>
          <w:rStyle w:val="hinhanhbaocaoChar"/>
          <w:i/>
        </w:rPr>
        <w:t>43</w:t>
      </w:r>
      <w:r w:rsidR="000951A0" w:rsidRPr="006C2E67">
        <w:rPr>
          <w:rStyle w:val="hinhanhbaocaoChar"/>
          <w:i/>
        </w:rPr>
        <w:t>.</w:t>
      </w:r>
      <w:r w:rsidRPr="006C2E67">
        <w:rPr>
          <w:rStyle w:val="hinhanhbaocaoChar"/>
          <w:i/>
        </w:rPr>
        <w:t xml:space="preserve"> Trạng thái của tài sản 7 đã được cập nhật</w:t>
      </w:r>
      <w:bookmarkEnd w:id="223"/>
    </w:p>
    <w:p w14:paraId="2958474D" w14:textId="77777777" w:rsidR="00B55073" w:rsidRDefault="00B55073" w:rsidP="00FD0FFC">
      <w:pPr>
        <w:pStyle w:val="Hnh"/>
        <w:numPr>
          <w:ilvl w:val="0"/>
          <w:numId w:val="48"/>
        </w:numPr>
        <w:ind w:left="0"/>
        <w:jc w:val="left"/>
        <w:rPr>
          <w:b/>
          <w:i w:val="0"/>
        </w:rPr>
      </w:pPr>
      <w:r>
        <w:rPr>
          <w:b/>
          <w:i w:val="0"/>
        </w:rPr>
        <w:t>Xóa tài sản.</w:t>
      </w:r>
    </w:p>
    <w:p w14:paraId="4A21CC55" w14:textId="77777777" w:rsidR="000951A0" w:rsidRDefault="00B55073" w:rsidP="00810C3A">
      <w:pPr>
        <w:pStyle w:val="Hnh"/>
        <w:ind w:left="0" w:firstLine="270"/>
        <w:jc w:val="left"/>
        <w:rPr>
          <w:i w:val="0"/>
        </w:rPr>
      </w:pPr>
      <w:r>
        <w:rPr>
          <w:i w:val="0"/>
        </w:rPr>
        <w:t>Câu lệnh giống phần tạo tài sản mới, thay thế phần function:</w:t>
      </w:r>
    </w:p>
    <w:p w14:paraId="2786F0EA" w14:textId="6920446C" w:rsidR="000951A0" w:rsidRPr="00B16D3C" w:rsidRDefault="00B55073" w:rsidP="00810C3A">
      <w:pPr>
        <w:pStyle w:val="Hnh"/>
        <w:ind w:left="0"/>
      </w:pPr>
      <w:r>
        <w:t>'{"function":"DeleteAsset","Args":["ID"]}'</w:t>
      </w:r>
    </w:p>
    <w:p w14:paraId="14FC7ED6" w14:textId="743C4852" w:rsidR="00B55073" w:rsidRDefault="00F42781" w:rsidP="00810C3A">
      <w:pPr>
        <w:pStyle w:val="Hnh"/>
        <w:ind w:left="0"/>
        <w:rPr>
          <w:i w:val="0"/>
        </w:rPr>
      </w:pPr>
      <w:r w:rsidRPr="00954D5A">
        <w:rPr>
          <w:i w:val="0"/>
          <w:noProof/>
          <w:lang w:val="en-US" w:eastAsia="ja-JP"/>
        </w:rPr>
        <w:drawing>
          <wp:inline distT="0" distB="0" distL="0" distR="0" wp14:anchorId="47AF6F98" wp14:editId="3058F329">
            <wp:extent cx="5612130" cy="814705"/>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814705"/>
                    </a:xfrm>
                    <a:prstGeom prst="rect">
                      <a:avLst/>
                    </a:prstGeom>
                  </pic:spPr>
                </pic:pic>
              </a:graphicData>
            </a:graphic>
          </wp:inline>
        </w:drawing>
      </w:r>
    </w:p>
    <w:p w14:paraId="4FF3F609" w14:textId="0C591D03" w:rsidR="00C80A60" w:rsidRPr="004D0FFB" w:rsidRDefault="00B55073" w:rsidP="00D719D6">
      <w:pPr>
        <w:pStyle w:val="habc"/>
        <w:rPr>
          <w:lang w:val="vi-VN"/>
        </w:rPr>
      </w:pPr>
      <w:bookmarkStart w:id="224" w:name="_Toc183027780"/>
      <w:r w:rsidRPr="004D0FFB">
        <w:rPr>
          <w:lang w:val="vi-VN"/>
        </w:rPr>
        <w:t>Hình</w:t>
      </w:r>
      <w:r w:rsidR="000951A0" w:rsidRPr="004D0FFB">
        <w:rPr>
          <w:lang w:val="vi-VN"/>
        </w:rPr>
        <w:t xml:space="preserve"> </w:t>
      </w:r>
      <w:r w:rsidR="001B0F54" w:rsidRPr="004D0FFB">
        <w:rPr>
          <w:lang w:val="vi-VN"/>
        </w:rPr>
        <w:t>3</w:t>
      </w:r>
      <w:r w:rsidR="004173FD" w:rsidRPr="004D0FFB">
        <w:rPr>
          <w:lang w:val="vi-VN"/>
        </w:rPr>
        <w:t>.</w:t>
      </w:r>
      <w:r w:rsidR="00374D85">
        <w:rPr>
          <w:lang w:val="vi-VN"/>
        </w:rPr>
        <w:t>44</w:t>
      </w:r>
      <w:r w:rsidR="000951A0" w:rsidRPr="004D0FFB">
        <w:rPr>
          <w:lang w:val="vi-VN"/>
        </w:rPr>
        <w:t>.</w:t>
      </w:r>
      <w:r w:rsidRPr="004D0FFB">
        <w:rPr>
          <w:lang w:val="vi-VN"/>
        </w:rPr>
        <w:t xml:space="preserve"> Xóa tài sản 6</w:t>
      </w:r>
      <w:bookmarkEnd w:id="224"/>
    </w:p>
    <w:p w14:paraId="05A7CBD6" w14:textId="77777777" w:rsidR="00B55073" w:rsidRDefault="00B55073" w:rsidP="00810C3A">
      <w:pPr>
        <w:pStyle w:val="Hnh"/>
        <w:ind w:left="0" w:firstLine="270"/>
        <w:jc w:val="both"/>
        <w:rPr>
          <w:i w:val="0"/>
        </w:rPr>
      </w:pPr>
      <w:r>
        <w:rPr>
          <w:i w:val="0"/>
        </w:rPr>
        <w:t>Sau khi xóa tài sản 6, dùng câu lệnh AssetExists để kiểm tra sự tồn tại của tài sản 6, kết quả trả về là false, tức là tài sản 6 đã không còn tồn tại.</w:t>
      </w:r>
    </w:p>
    <w:p w14:paraId="11439215" w14:textId="77777777" w:rsidR="00B55073" w:rsidRDefault="00B55073" w:rsidP="00FD0FFC">
      <w:pPr>
        <w:pStyle w:val="Hnh"/>
        <w:numPr>
          <w:ilvl w:val="0"/>
          <w:numId w:val="48"/>
        </w:numPr>
        <w:ind w:left="0"/>
        <w:jc w:val="left"/>
        <w:rPr>
          <w:b/>
          <w:i w:val="0"/>
        </w:rPr>
      </w:pPr>
      <w:r>
        <w:rPr>
          <w:b/>
          <w:i w:val="0"/>
        </w:rPr>
        <w:t>Đổi quyền sở hữu tài sản.</w:t>
      </w:r>
    </w:p>
    <w:p w14:paraId="6847F217" w14:textId="77777777" w:rsidR="00B55073" w:rsidRDefault="00B55073" w:rsidP="004173FD">
      <w:pPr>
        <w:pStyle w:val="Hnh"/>
        <w:tabs>
          <w:tab w:val="left" w:pos="900"/>
        </w:tabs>
        <w:ind w:left="-270" w:firstLine="360"/>
        <w:jc w:val="left"/>
        <w:rPr>
          <w:i w:val="0"/>
        </w:rPr>
      </w:pPr>
      <w:r>
        <w:rPr>
          <w:i w:val="0"/>
        </w:rPr>
        <w:t>Câu lệnh giống phần cập nhật thông tin, thay phần function:</w:t>
      </w:r>
    </w:p>
    <w:p w14:paraId="62893395" w14:textId="5942D603" w:rsidR="00E36D01" w:rsidRDefault="00B55073" w:rsidP="001941A0">
      <w:pPr>
        <w:pStyle w:val="Hnh"/>
        <w:ind w:left="-270"/>
      </w:pPr>
      <w:r>
        <w:t>'{"function":"TransferAsset","Args":["ID","Owner”]}'</w:t>
      </w:r>
    </w:p>
    <w:p w14:paraId="222BD3DC" w14:textId="5E0E05A3" w:rsidR="00E36D01" w:rsidRDefault="004173FD" w:rsidP="004173FD">
      <w:pPr>
        <w:pStyle w:val="Hnh"/>
        <w:ind w:left="-270" w:firstLine="360"/>
      </w:pPr>
      <w:r w:rsidRPr="00954D5A">
        <w:rPr>
          <w:i w:val="0"/>
          <w:noProof/>
          <w:lang w:val="en-US" w:eastAsia="ja-JP"/>
        </w:rPr>
        <w:drawing>
          <wp:inline distT="0" distB="0" distL="0" distR="0" wp14:anchorId="5AFB180D" wp14:editId="6DD6A2C1">
            <wp:extent cx="5612130" cy="1000760"/>
            <wp:effectExtent l="0" t="0" r="7620" b="8890"/>
            <wp:docPr id="1352735557" name="Picture 135273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000760"/>
                    </a:xfrm>
                    <a:prstGeom prst="rect">
                      <a:avLst/>
                    </a:prstGeom>
                  </pic:spPr>
                </pic:pic>
              </a:graphicData>
            </a:graphic>
          </wp:inline>
        </w:drawing>
      </w:r>
    </w:p>
    <w:p w14:paraId="65FE94A4" w14:textId="0A56D6AB" w:rsidR="00E36D01" w:rsidRPr="004D0FFB" w:rsidRDefault="00B55073" w:rsidP="00D719D6">
      <w:pPr>
        <w:pStyle w:val="habc"/>
        <w:rPr>
          <w:lang w:val="vi-VN"/>
        </w:rPr>
      </w:pPr>
      <w:bookmarkStart w:id="225" w:name="_Toc183027781"/>
      <w:r w:rsidRPr="004D0FFB">
        <w:rPr>
          <w:lang w:val="vi-VN"/>
        </w:rPr>
        <w:t>Hình</w:t>
      </w:r>
      <w:r w:rsidR="000951A0" w:rsidRPr="004D0FFB">
        <w:rPr>
          <w:lang w:val="vi-VN"/>
        </w:rPr>
        <w:t xml:space="preserve"> </w:t>
      </w:r>
      <w:r w:rsidR="001941A0" w:rsidRPr="004D0FFB">
        <w:rPr>
          <w:lang w:val="vi-VN"/>
        </w:rPr>
        <w:t>3</w:t>
      </w:r>
      <w:r w:rsidR="004173FD" w:rsidRPr="004D0FFB">
        <w:rPr>
          <w:lang w:val="vi-VN"/>
        </w:rPr>
        <w:t>.</w:t>
      </w:r>
      <w:r w:rsidR="00374D85">
        <w:rPr>
          <w:lang w:val="vi-VN"/>
        </w:rPr>
        <w:t>45</w:t>
      </w:r>
      <w:r w:rsidR="006C2E67" w:rsidRPr="004D0FFB">
        <w:rPr>
          <w:lang w:val="vi-VN"/>
        </w:rPr>
        <w:t>.</w:t>
      </w:r>
      <w:r w:rsidRPr="004D0FFB">
        <w:rPr>
          <w:lang w:val="vi-VN"/>
        </w:rPr>
        <w:t xml:space="preserve"> Thay đổi người sở hữu tài sản 7</w:t>
      </w:r>
      <w:bookmarkEnd w:id="225"/>
    </w:p>
    <w:p w14:paraId="44A2E5F1" w14:textId="77777777" w:rsidR="00B16D3C" w:rsidRDefault="00B55073" w:rsidP="004173FD">
      <w:pPr>
        <w:pStyle w:val="Hnh"/>
        <w:ind w:left="-270" w:firstLine="360"/>
        <w:jc w:val="both"/>
        <w:rPr>
          <w:i w:val="0"/>
        </w:rPr>
      </w:pPr>
      <w:r>
        <w:rPr>
          <w:i w:val="0"/>
        </w:rPr>
        <w:t>Sau khi đổi người sở hữu tài sản, ta kiểm tra trạng thái của tài sản 7, chủ sở hữu đã được đổi thành Christopher mà trước đó tài sản 7 thuộc quyền sở hữu của Tom.</w:t>
      </w:r>
    </w:p>
    <w:p w14:paraId="6393B7ED" w14:textId="77777777" w:rsidR="00B16D3C" w:rsidRDefault="00B55073" w:rsidP="004173FD">
      <w:pPr>
        <w:pStyle w:val="Hnh"/>
        <w:ind w:left="-270" w:firstLine="360"/>
        <w:jc w:val="left"/>
        <w:rPr>
          <w:i w:val="0"/>
        </w:rPr>
      </w:pPr>
      <w:r>
        <w:rPr>
          <w:i w:val="0"/>
        </w:rPr>
        <w:t>Ngoài ra, ta có thể kiểm tra tình trạng của sổ cái bằng câu lệnh:</w:t>
      </w:r>
    </w:p>
    <w:p w14:paraId="4E05D581" w14:textId="1AD51F81" w:rsidR="00B16D3C" w:rsidRDefault="00B55073" w:rsidP="004173FD">
      <w:pPr>
        <w:pStyle w:val="Hnh"/>
        <w:ind w:left="-270"/>
      </w:pPr>
      <w:r>
        <w:t>peer channel getinfo -c mychannel</w:t>
      </w:r>
      <w:r w:rsidR="004173FD" w:rsidRPr="00954D5A">
        <w:rPr>
          <w:noProof/>
          <w:lang w:val="en-US" w:eastAsia="ja-JP"/>
        </w:rPr>
        <w:drawing>
          <wp:inline distT="0" distB="0" distL="0" distR="0" wp14:anchorId="7D265D2B" wp14:editId="43D13B7F">
            <wp:extent cx="5612130" cy="383540"/>
            <wp:effectExtent l="0" t="0" r="7620" b="0"/>
            <wp:docPr id="1352735558" name="Picture 135273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83540"/>
                    </a:xfrm>
                    <a:prstGeom prst="rect">
                      <a:avLst/>
                    </a:prstGeom>
                  </pic:spPr>
                </pic:pic>
              </a:graphicData>
            </a:graphic>
          </wp:inline>
        </w:drawing>
      </w:r>
    </w:p>
    <w:p w14:paraId="36107E95" w14:textId="4277B200" w:rsidR="00C80A60" w:rsidRPr="004D0FFB" w:rsidRDefault="000951A0" w:rsidP="00D719D6">
      <w:pPr>
        <w:pStyle w:val="habc"/>
        <w:rPr>
          <w:lang w:val="vi-VN"/>
        </w:rPr>
      </w:pPr>
      <w:bookmarkStart w:id="226" w:name="_Toc183027782"/>
      <w:r w:rsidRPr="004D0FFB">
        <w:rPr>
          <w:lang w:val="vi-VN"/>
        </w:rPr>
        <w:t xml:space="preserve">Hình </w:t>
      </w:r>
      <w:r w:rsidR="001941A0" w:rsidRPr="004D0FFB">
        <w:rPr>
          <w:lang w:val="vi-VN"/>
        </w:rPr>
        <w:t>3</w:t>
      </w:r>
      <w:r w:rsidR="004173FD" w:rsidRPr="004D0FFB">
        <w:rPr>
          <w:lang w:val="vi-VN"/>
        </w:rPr>
        <w:t>.</w:t>
      </w:r>
      <w:r w:rsidR="00374D85">
        <w:rPr>
          <w:lang w:val="vi-VN"/>
        </w:rPr>
        <w:t>46</w:t>
      </w:r>
      <w:r w:rsidRPr="004D0FFB">
        <w:rPr>
          <w:lang w:val="vi-VN"/>
        </w:rPr>
        <w:t>.</w:t>
      </w:r>
      <w:r w:rsidR="00423352" w:rsidRPr="008763C5">
        <w:rPr>
          <w:lang w:val="vi-VN"/>
        </w:rPr>
        <w:t xml:space="preserve"> </w:t>
      </w:r>
      <w:r w:rsidRPr="004D0FFB">
        <w:rPr>
          <w:lang w:val="vi-VN"/>
        </w:rPr>
        <w:t xml:space="preserve">Kiểm tra tình trạng </w:t>
      </w:r>
      <w:r w:rsidR="00501982">
        <w:rPr>
          <w:lang w:val="vi-VN"/>
        </w:rPr>
        <w:t>của sổ cái.</w:t>
      </w:r>
      <w:bookmarkEnd w:id="226"/>
    </w:p>
    <w:p w14:paraId="0C94DFE2" w14:textId="35D5CEDC" w:rsidR="00B16D3C" w:rsidRPr="004D0FFB" w:rsidRDefault="00B55073" w:rsidP="004173FD">
      <w:pPr>
        <w:pStyle w:val="Hnh"/>
        <w:ind w:left="-270" w:firstLine="360"/>
        <w:jc w:val="both"/>
        <w:rPr>
          <w:i w:val="0"/>
        </w:rPr>
      </w:pPr>
      <w:r>
        <w:rPr>
          <w:i w:val="0"/>
        </w:rPr>
        <w:t>Kết quả trả về là thông tin củ</w:t>
      </w:r>
      <w:r w:rsidR="00501982">
        <w:rPr>
          <w:i w:val="0"/>
        </w:rPr>
        <w:t>a Blockchain:</w:t>
      </w:r>
      <w:r>
        <w:rPr>
          <w:i w:val="0"/>
        </w:rPr>
        <w:t xml:space="preserve"> số lượng block hiện tại trong blockchain là 13, bao gồm cả genesis block. Đồng thời bao gồm cả mã băm của khối hiện tại và của khối trước.</w:t>
      </w:r>
      <w:r w:rsidR="004173FD" w:rsidRPr="004D0FFB">
        <w:rPr>
          <w:i w:val="0"/>
        </w:rPr>
        <w:t xml:space="preserve"> Khi giao dịch thành công, số lượng khối trong blockchain sẽ tăng thêm.</w:t>
      </w:r>
    </w:p>
    <w:p w14:paraId="732FB326" w14:textId="1384F1DB" w:rsidR="00B16D3C" w:rsidRDefault="00B55073" w:rsidP="004173FD">
      <w:pPr>
        <w:pStyle w:val="Hnh"/>
        <w:ind w:left="-270" w:firstLine="360"/>
        <w:jc w:val="both"/>
        <w:rPr>
          <w:i w:val="0"/>
        </w:rPr>
      </w:pPr>
      <w:r>
        <w:rPr>
          <w:i w:val="0"/>
        </w:rPr>
        <w:t>Ta có thể đổi sang vai trò peer của Org2 để thực hiện. Điều này thể hiện tính phân tán của sổ cái, đồng thời cũng đảm bảo tính minh bạch, toàn vẹn và nhất quán của công nghệ blockchain. Trước hết cần thiết lập môi trường để hoạt động như peer Org2, thực hiện như với Org1 nhưng thay Org1 thành Org2.</w:t>
      </w:r>
    </w:p>
    <w:p w14:paraId="6E3F0BAA" w14:textId="77777777" w:rsidR="00952BEA" w:rsidRDefault="00952BEA" w:rsidP="004173FD">
      <w:pPr>
        <w:pStyle w:val="Hnh"/>
        <w:ind w:left="-270" w:firstLine="360"/>
        <w:jc w:val="both"/>
        <w:rPr>
          <w:i w:val="0"/>
        </w:rPr>
      </w:pPr>
    </w:p>
    <w:p w14:paraId="757BD9A6" w14:textId="77777777" w:rsidR="004173FD" w:rsidRDefault="004173FD" w:rsidP="004173FD">
      <w:pPr>
        <w:pStyle w:val="Hnh"/>
        <w:ind w:left="-270"/>
        <w:rPr>
          <w:rStyle w:val="hinhanhbaocaoChar"/>
          <w:i/>
          <w:iCs w:val="0"/>
        </w:rPr>
      </w:pPr>
      <w:r w:rsidRPr="00954D5A">
        <w:rPr>
          <w:noProof/>
          <w:lang w:val="en-US" w:eastAsia="ja-JP"/>
        </w:rPr>
        <w:drawing>
          <wp:inline distT="0" distB="0" distL="0" distR="0" wp14:anchorId="383A2340" wp14:editId="296731AE">
            <wp:extent cx="4710430" cy="1170709"/>
            <wp:effectExtent l="0" t="0" r="0" b="0"/>
            <wp:docPr id="1352735559" name="Picture 135273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0784" cy="1195651"/>
                    </a:xfrm>
                    <a:prstGeom prst="rect">
                      <a:avLst/>
                    </a:prstGeom>
                  </pic:spPr>
                </pic:pic>
              </a:graphicData>
            </a:graphic>
          </wp:inline>
        </w:drawing>
      </w:r>
    </w:p>
    <w:p w14:paraId="7A00324E" w14:textId="273E6C9A" w:rsidR="00952BEA" w:rsidRDefault="00B55073" w:rsidP="00D719D6">
      <w:pPr>
        <w:pStyle w:val="habc"/>
      </w:pPr>
      <w:bookmarkStart w:id="227" w:name="_Toc183027783"/>
      <w:r w:rsidRPr="006C2E67">
        <w:rPr>
          <w:rStyle w:val="hinhanhbaocaoChar"/>
          <w:i/>
        </w:rPr>
        <w:t>Hình</w:t>
      </w:r>
      <w:r w:rsidR="000951A0" w:rsidRPr="006C2E67">
        <w:rPr>
          <w:rStyle w:val="hinhanhbaocaoChar"/>
          <w:i/>
        </w:rPr>
        <w:t xml:space="preserve"> </w:t>
      </w:r>
      <w:r w:rsidR="001941A0" w:rsidRPr="004D0FFB">
        <w:rPr>
          <w:rStyle w:val="hinhanhbaocaoChar"/>
          <w:i/>
        </w:rPr>
        <w:t>3.</w:t>
      </w:r>
      <w:r w:rsidR="00374D85">
        <w:rPr>
          <w:rStyle w:val="hinhanhbaocaoChar"/>
          <w:i/>
        </w:rPr>
        <w:t>47</w:t>
      </w:r>
      <w:r w:rsidR="00C80A60" w:rsidRPr="006C2E67">
        <w:rPr>
          <w:rStyle w:val="hinhanhbaocaoChar"/>
          <w:i/>
        </w:rPr>
        <w:t>.</w:t>
      </w:r>
      <w:r w:rsidRPr="006C2E67">
        <w:rPr>
          <w:rStyle w:val="hinhanhbaocaoChar"/>
          <w:i/>
        </w:rPr>
        <w:t xml:space="preserve"> Thiết lập môi trường và truy vấn với vai trò peer của Org2</w:t>
      </w:r>
      <w:bookmarkEnd w:id="227"/>
    </w:p>
    <w:p w14:paraId="61619D63" w14:textId="5BDFF3B2" w:rsidR="00B16D3C" w:rsidRDefault="00B55073" w:rsidP="004173FD">
      <w:pPr>
        <w:pStyle w:val="Hnh"/>
        <w:ind w:left="-270" w:firstLine="360"/>
        <w:jc w:val="left"/>
        <w:rPr>
          <w:i w:val="0"/>
          <w:iCs/>
        </w:rPr>
      </w:pPr>
      <w:r w:rsidRPr="00B16D3C">
        <w:rPr>
          <w:i w:val="0"/>
          <w:iCs/>
        </w:rPr>
        <w:t xml:space="preserve">Qua đó, ta hiểu được quá trình giao dịch trong Hyperledger Fabric được thực hiện qua </w:t>
      </w:r>
      <w:r w:rsidR="004173FD" w:rsidRPr="004D0FFB">
        <w:rPr>
          <w:i w:val="0"/>
          <w:iCs/>
        </w:rPr>
        <w:t>5</w:t>
      </w:r>
      <w:r w:rsidRPr="00B16D3C">
        <w:rPr>
          <w:i w:val="0"/>
          <w:iCs/>
        </w:rPr>
        <w:t xml:space="preserve"> bước:</w:t>
      </w:r>
    </w:p>
    <w:p w14:paraId="52476677" w14:textId="77777777" w:rsidR="00B16D3C" w:rsidRPr="004173FD" w:rsidRDefault="00B55073" w:rsidP="004173FD">
      <w:pPr>
        <w:pStyle w:val="Hnh"/>
        <w:ind w:left="-270"/>
        <w:jc w:val="left"/>
        <w:rPr>
          <w:b/>
          <w:bCs/>
          <w:i w:val="0"/>
          <w:iCs/>
        </w:rPr>
      </w:pPr>
      <w:r w:rsidRPr="004173FD">
        <w:rPr>
          <w:b/>
          <w:bCs/>
          <w:i w:val="0"/>
          <w:iCs/>
        </w:rPr>
        <w:t>Bước 1: Đề xuất giao dịch (Transaction Proposal)</w:t>
      </w:r>
    </w:p>
    <w:p w14:paraId="6C84B62F" w14:textId="77777777" w:rsidR="00B16D3C" w:rsidRPr="00B16D3C" w:rsidRDefault="00B55073" w:rsidP="004173FD">
      <w:pPr>
        <w:pStyle w:val="Hnh"/>
        <w:ind w:left="-270"/>
        <w:jc w:val="both"/>
        <w:rPr>
          <w:i w:val="0"/>
          <w:iCs/>
        </w:rPr>
      </w:pPr>
      <w:r w:rsidRPr="00B16D3C">
        <w:rPr>
          <w:i w:val="0"/>
          <w:iCs/>
        </w:rPr>
        <w:t>Ứng dụng khách (Client Application) gửi một đề xuất giao dịch đến một hoặc nhiều peer. Đề xuất này chứa yêu cầu về việc thay đổi trạng thái của sổ cái.</w:t>
      </w:r>
    </w:p>
    <w:p w14:paraId="3489B04A" w14:textId="77777777" w:rsidR="00B16D3C" w:rsidRPr="004173FD" w:rsidRDefault="00B55073" w:rsidP="004173FD">
      <w:pPr>
        <w:pStyle w:val="Hnh"/>
        <w:ind w:left="-270"/>
        <w:jc w:val="left"/>
        <w:rPr>
          <w:b/>
          <w:bCs/>
          <w:i w:val="0"/>
          <w:iCs/>
        </w:rPr>
      </w:pPr>
      <w:r w:rsidRPr="004173FD">
        <w:rPr>
          <w:b/>
          <w:bCs/>
          <w:i w:val="0"/>
          <w:iCs/>
        </w:rPr>
        <w:t>Bước 2: Phê duyệt giao dịch (Endorsement)</w:t>
      </w:r>
    </w:p>
    <w:p w14:paraId="68840528" w14:textId="77777777" w:rsidR="00B16D3C" w:rsidRPr="00B16D3C" w:rsidRDefault="00B55073" w:rsidP="004173FD">
      <w:pPr>
        <w:pStyle w:val="Hnh"/>
        <w:ind w:left="-270"/>
        <w:jc w:val="both"/>
        <w:rPr>
          <w:i w:val="0"/>
          <w:iCs/>
        </w:rPr>
      </w:pPr>
      <w:r w:rsidRPr="00B16D3C">
        <w:rPr>
          <w:i w:val="0"/>
          <w:iCs/>
        </w:rPr>
        <w:t>Các peer nhận đề xuất và thực hiện kiểm tra tính hợp lệ dựa trên hợp đồng thông minh (Smart Contract). Nếu hợp lệ, peer sẽ tạo ra một phản hồi có chữ ký số và gửi lại cho ứng dụng khách.</w:t>
      </w:r>
    </w:p>
    <w:p w14:paraId="25AE9098" w14:textId="77777777" w:rsidR="00B16D3C" w:rsidRPr="004173FD" w:rsidRDefault="00B55073" w:rsidP="004173FD">
      <w:pPr>
        <w:pStyle w:val="Hnh"/>
        <w:ind w:left="-270"/>
        <w:jc w:val="left"/>
        <w:rPr>
          <w:b/>
          <w:bCs/>
          <w:i w:val="0"/>
          <w:iCs/>
        </w:rPr>
      </w:pPr>
      <w:r w:rsidRPr="004173FD">
        <w:rPr>
          <w:b/>
          <w:bCs/>
          <w:i w:val="0"/>
          <w:iCs/>
        </w:rPr>
        <w:t>Bước 3: Đồng thuận (Ordering)</w:t>
      </w:r>
    </w:p>
    <w:p w14:paraId="70C95921" w14:textId="77777777" w:rsidR="00B16D3C" w:rsidRPr="00B16D3C" w:rsidRDefault="00B55073" w:rsidP="004173FD">
      <w:pPr>
        <w:pStyle w:val="Hnh"/>
        <w:ind w:left="-270"/>
        <w:jc w:val="both"/>
        <w:rPr>
          <w:i w:val="0"/>
          <w:iCs/>
        </w:rPr>
      </w:pPr>
      <w:r w:rsidRPr="00B16D3C">
        <w:rPr>
          <w:i w:val="0"/>
          <w:iCs/>
        </w:rPr>
        <w:t>Ứng dụng khách gửi các phản hồi được phê duyệt tới orderer. Orderer sắp xếp giao dịch vào thứ tự và tạo thành các block (khối).</w:t>
      </w:r>
    </w:p>
    <w:p w14:paraId="021FB0E1" w14:textId="77777777" w:rsidR="00B16D3C" w:rsidRPr="00B16D3C" w:rsidRDefault="00B55073" w:rsidP="004173FD">
      <w:pPr>
        <w:pStyle w:val="Hnh"/>
        <w:ind w:left="-270"/>
        <w:jc w:val="left"/>
        <w:rPr>
          <w:b/>
          <w:bCs/>
          <w:i w:val="0"/>
          <w:iCs/>
        </w:rPr>
      </w:pPr>
      <w:r w:rsidRPr="00B16D3C">
        <w:rPr>
          <w:b/>
          <w:bCs/>
          <w:i w:val="0"/>
          <w:iCs/>
        </w:rPr>
        <w:t>Bước 4: Xác thực giao dịch (Validation)</w:t>
      </w:r>
    </w:p>
    <w:p w14:paraId="6F688F1A" w14:textId="77777777" w:rsidR="00B16D3C" w:rsidRPr="00B16D3C" w:rsidRDefault="00B55073" w:rsidP="004173FD">
      <w:pPr>
        <w:pStyle w:val="Hnh"/>
        <w:ind w:left="-270"/>
        <w:jc w:val="both"/>
        <w:rPr>
          <w:i w:val="0"/>
          <w:iCs/>
        </w:rPr>
      </w:pPr>
      <w:r w:rsidRPr="00C80A60">
        <w:rPr>
          <w:i w:val="0"/>
          <w:iCs/>
        </w:rPr>
        <w:t>Các peer nhận block từ orderer, xác thực từng giao dịch dựa trên chính sách và hợp đồng</w:t>
      </w:r>
      <w:r w:rsidRPr="00B16D3C">
        <w:rPr>
          <w:i w:val="0"/>
          <w:iCs/>
        </w:rPr>
        <w:t xml:space="preserve"> thông minh. Giao dịch không hợp lệ sẽ bị loại bỏ.</w:t>
      </w:r>
    </w:p>
    <w:p w14:paraId="564E0D60" w14:textId="77777777" w:rsidR="00B16D3C" w:rsidRPr="004173FD" w:rsidRDefault="00B55073" w:rsidP="004173FD">
      <w:pPr>
        <w:pStyle w:val="Hnh"/>
        <w:ind w:left="-270"/>
        <w:jc w:val="left"/>
        <w:rPr>
          <w:b/>
          <w:bCs/>
          <w:i w:val="0"/>
          <w:iCs/>
        </w:rPr>
      </w:pPr>
      <w:r w:rsidRPr="004173FD">
        <w:rPr>
          <w:b/>
          <w:bCs/>
          <w:i w:val="0"/>
          <w:iCs/>
        </w:rPr>
        <w:t>Bước 5: Ghi vào sổ cái (Commit)</w:t>
      </w:r>
    </w:p>
    <w:p w14:paraId="2B8171A7" w14:textId="508A2604" w:rsidR="004173FD" w:rsidRDefault="00B55073" w:rsidP="004173FD">
      <w:pPr>
        <w:pStyle w:val="Hnh"/>
        <w:ind w:left="-270"/>
        <w:jc w:val="both"/>
        <w:rPr>
          <w:i w:val="0"/>
          <w:iCs/>
        </w:rPr>
      </w:pPr>
      <w:r w:rsidRPr="00B16D3C">
        <w:rPr>
          <w:i w:val="0"/>
          <w:iCs/>
        </w:rPr>
        <w:t>Các giao dịch hợp lệ được ghi vào sổ cái (Ledger), cập nhật trạng thái hiện tại trong World State. Ứng dụng khách nhận được thông báo về kết quả giao dịch.</w:t>
      </w:r>
    </w:p>
    <w:p w14:paraId="5EE1554C" w14:textId="05922964" w:rsidR="001941A0" w:rsidRDefault="001941A0" w:rsidP="004173FD">
      <w:pPr>
        <w:pStyle w:val="Hnh"/>
        <w:ind w:left="-270"/>
        <w:jc w:val="both"/>
        <w:rPr>
          <w:i w:val="0"/>
          <w:iCs/>
        </w:rPr>
      </w:pPr>
    </w:p>
    <w:p w14:paraId="534AA091" w14:textId="77777777" w:rsidR="001941A0" w:rsidRDefault="001941A0" w:rsidP="004173FD">
      <w:pPr>
        <w:pStyle w:val="Hnh"/>
        <w:ind w:left="-270"/>
        <w:jc w:val="both"/>
        <w:rPr>
          <w:i w:val="0"/>
          <w:iCs/>
        </w:rPr>
      </w:pPr>
    </w:p>
    <w:p w14:paraId="598E4DD0" w14:textId="77777777" w:rsidR="00B16155" w:rsidRDefault="00B16155">
      <w:pPr>
        <w:rPr>
          <w:rFonts w:cs="Times New Roman"/>
          <w:b/>
          <w:bCs/>
          <w:iCs/>
          <w:sz w:val="28"/>
          <w:szCs w:val="28"/>
          <w:lang w:val="vi-VN"/>
        </w:rPr>
      </w:pPr>
      <w:r w:rsidRPr="00AB3987">
        <w:rPr>
          <w:b/>
          <w:bCs/>
          <w:i/>
          <w:iCs/>
          <w:sz w:val="28"/>
          <w:szCs w:val="28"/>
          <w:lang w:val="vi-VN"/>
        </w:rPr>
        <w:br w:type="page"/>
      </w:r>
    </w:p>
    <w:p w14:paraId="71C02F7F" w14:textId="3CC12AA8" w:rsidR="00B55073" w:rsidRDefault="00B55073" w:rsidP="006A6C35">
      <w:pPr>
        <w:pStyle w:val="Hnh"/>
        <w:ind w:left="-450"/>
        <w:outlineLvl w:val="0"/>
        <w:rPr>
          <w:b/>
          <w:bCs/>
          <w:i w:val="0"/>
          <w:iCs/>
          <w:sz w:val="28"/>
          <w:szCs w:val="28"/>
        </w:rPr>
      </w:pPr>
      <w:bookmarkStart w:id="228" w:name="_Toc182993936"/>
      <w:bookmarkStart w:id="229" w:name="_Toc183024277"/>
      <w:r w:rsidRPr="00C80A60">
        <w:rPr>
          <w:b/>
          <w:bCs/>
          <w:i w:val="0"/>
          <w:iCs/>
          <w:sz w:val="28"/>
          <w:szCs w:val="28"/>
        </w:rPr>
        <w:lastRenderedPageBreak/>
        <w:t>KẾT</w:t>
      </w:r>
      <w:r w:rsidRPr="00C80A60">
        <w:rPr>
          <w:b/>
          <w:bCs/>
          <w:i w:val="0"/>
          <w:iCs/>
          <w:spacing w:val="-5"/>
          <w:sz w:val="28"/>
          <w:szCs w:val="28"/>
        </w:rPr>
        <w:t xml:space="preserve"> </w:t>
      </w:r>
      <w:r w:rsidRPr="00C80A60">
        <w:rPr>
          <w:b/>
          <w:bCs/>
          <w:i w:val="0"/>
          <w:iCs/>
          <w:sz w:val="28"/>
          <w:szCs w:val="28"/>
        </w:rPr>
        <w:t>LUẬN</w:t>
      </w:r>
      <w:bookmarkStart w:id="230" w:name="_Toc153572028"/>
      <w:bookmarkEnd w:id="228"/>
      <w:bookmarkEnd w:id="229"/>
    </w:p>
    <w:p w14:paraId="10B9ADD8" w14:textId="77777777" w:rsidR="00952BEA" w:rsidRPr="004D0FFB" w:rsidRDefault="00952BEA" w:rsidP="00952BEA">
      <w:pPr>
        <w:ind w:left="-450" w:firstLine="270"/>
        <w:rPr>
          <w:lang w:val="vi-VN"/>
        </w:rPr>
      </w:pPr>
      <w:r w:rsidRPr="004D0FFB">
        <w:rPr>
          <w:lang w:val="vi-VN"/>
        </w:rPr>
        <w:t>Blockchain, công nghệ phân tán và minh bạch, đã trở thành một trong những bước đột phá quan trọng trong lĩnh vực công nghệ thông tin trong những năm gần đây. Khả năng tạo ra một hệ thống lưu trữ dữ liệu an toàn, không thể thay đổi và không cần sự trung gian đã làm cho blockchain trở thành nền tảng lý tưởng cho nhiều ứng dụng, đặc biệt là trong lĩnh vực tài chính, chuỗi cung ứng, y tế và quản lý dữ liệu. Sự phát triển của blockchain đã tạo ra những thay đổi đáng kể trong cách thức giao dịch và quản lý tài sản.</w:t>
      </w:r>
    </w:p>
    <w:p w14:paraId="786F2B5A" w14:textId="14750004" w:rsidR="00952BEA" w:rsidRPr="004D0FFB" w:rsidRDefault="00952BEA" w:rsidP="00952BEA">
      <w:pPr>
        <w:ind w:left="-450" w:firstLine="270"/>
        <w:rPr>
          <w:lang w:val="vi-VN"/>
        </w:rPr>
      </w:pPr>
      <w:r w:rsidRPr="004D0FFB">
        <w:rPr>
          <w:lang w:val="vi-VN"/>
        </w:rPr>
        <w:t>Một trong những ứng dụng nổi bật của blockchain là trong lĩnh vực tài chính với các loại tiền điện tử như Bitcoin</w:t>
      </w:r>
      <w:r w:rsidR="001A1F91" w:rsidRPr="004D0FFB">
        <w:rPr>
          <w:lang w:val="vi-VN"/>
        </w:rPr>
        <w:t xml:space="preserve"> -</w:t>
      </w:r>
      <w:r w:rsidRPr="004D0FFB">
        <w:rPr>
          <w:lang w:val="vi-VN"/>
        </w:rPr>
        <w:t xml:space="preserve"> là ứng dụng đầu tiên của blockchain, và cho đến nay vẫn là một trong những loại tiền điện tử phổ biến nhất. Sự phát triển của Bitcoin đã chứng minh rằng blockchain có thể cung cấp một hệ thống giao dịch an toàn và phi tập trung mà không cần đến sự can thiệp của các tổ chức tài chính trung gian. Bitcoin không chỉ là một loại tiền điện tử, mà còn là một hệ sinh thái blockchain hoàn chỉnh. Được tạo ra bởi một cá nhân hay nhóm người dưới biệt danh Satoshi Nakamoto, Bitcoin đã chứng minh rằng một đồng tiền không cần sự quản lý của chính phủ hoặc ngân hàng vẫn có thể hoạt động hiệu quả. Mặc dù giá trị của Bitcoin có sự biến động lớn, nhưng nó vẫn là một minh chứng cho tiềm năng của blockchain trong việc thay đổi cách thức tiền tệ và giao dịch toàn cầu. </w:t>
      </w:r>
    </w:p>
    <w:p w14:paraId="216C1456" w14:textId="77777777" w:rsidR="00952BEA" w:rsidRPr="004D0FFB" w:rsidRDefault="00952BEA" w:rsidP="00952BEA">
      <w:pPr>
        <w:ind w:left="-450" w:firstLine="270"/>
        <w:rPr>
          <w:lang w:val="vi-VN"/>
        </w:rPr>
      </w:pPr>
      <w:r w:rsidRPr="004D0FFB">
        <w:rPr>
          <w:lang w:val="vi-VN"/>
        </w:rPr>
        <w:t>Tóm lại, blockchain đã và đang thay đổi cách thức giao dịch và quản lý thông tin trên toàn cầu. Các ứng dụng của blockchain, từ Bitcoin đến các nền tảng doanh nghiệp như Hyperledger Fabric, chứng minh rằng công nghệ này không chỉ là một xu hướng công nghệ mà còn là một giải pháp thực tiễn cho nhiều thách thức trong việc lưu trữ và bảo mật dữ liệu. Việc tiếp tục nghiên cứu và thử nghiệm blockchain sẽ mở ra những cơ hội mới cho các ngành công nghiệp, đồng thời giúp tối ưu hóa quy trình và giảm thiểu chi phí. Sự phát triển không ngừng của blockchain hứa hẹn sẽ tạo ra những thay đổi sâu rộng trong nền kinh tế số trong tương lai gần.</w:t>
      </w:r>
    </w:p>
    <w:p w14:paraId="6E591407" w14:textId="6A624162" w:rsidR="00B55073" w:rsidRDefault="00423352" w:rsidP="00423352">
      <w:pPr>
        <w:rPr>
          <w:lang w:val="vi-VN"/>
        </w:rPr>
      </w:pPr>
      <w:r>
        <w:rPr>
          <w:lang w:val="vi-VN"/>
        </w:rPr>
        <w:br w:type="page"/>
      </w:r>
    </w:p>
    <w:p w14:paraId="58863F81" w14:textId="77777777" w:rsidR="001A1F91" w:rsidRPr="004D0FFB" w:rsidRDefault="001A1F91" w:rsidP="00810C3A">
      <w:pPr>
        <w:rPr>
          <w:lang w:val="vi-VN"/>
        </w:rPr>
      </w:pPr>
    </w:p>
    <w:p w14:paraId="39FDD2EB" w14:textId="678E48A8" w:rsidR="00BE2378" w:rsidRPr="006E1D59" w:rsidRDefault="00BE2378" w:rsidP="001A1F91">
      <w:pPr>
        <w:pStyle w:val="CTDT-H0"/>
        <w:jc w:val="center"/>
        <w:rPr>
          <w:rFonts w:cs="Times New Roman"/>
          <w:sz w:val="26"/>
          <w:szCs w:val="26"/>
        </w:rPr>
      </w:pPr>
      <w:bookmarkStart w:id="231" w:name="_Toc182914709"/>
      <w:bookmarkStart w:id="232" w:name="_Toc182993937"/>
      <w:bookmarkStart w:id="233" w:name="_Toc183024278"/>
      <w:r w:rsidRPr="006E1D59">
        <w:rPr>
          <w:rFonts w:cs="Times New Roman"/>
          <w:sz w:val="26"/>
          <w:szCs w:val="26"/>
        </w:rPr>
        <w:t>TÀI LIỆU THAM KHẢO</w:t>
      </w:r>
      <w:bookmarkEnd w:id="230"/>
      <w:bookmarkEnd w:id="231"/>
      <w:bookmarkEnd w:id="232"/>
      <w:bookmarkEnd w:id="233"/>
    </w:p>
    <w:p w14:paraId="136BF3F5" w14:textId="5F2D8EB1" w:rsidR="006E1D59" w:rsidRPr="008763C5" w:rsidRDefault="004C292D" w:rsidP="001A1F91">
      <w:pPr>
        <w:pStyle w:val="CTDT-NumerRef"/>
        <w:ind w:left="-90"/>
        <w:rPr>
          <w:rFonts w:cs="Times New Roman"/>
          <w:color w:val="000000" w:themeColor="text1"/>
          <w:szCs w:val="26"/>
        </w:rPr>
      </w:pPr>
      <w:r>
        <w:rPr>
          <w:lang w:val="vi-VN"/>
        </w:rPr>
        <w:t xml:space="preserve"> </w:t>
      </w:r>
      <w:r w:rsidR="008763C5" w:rsidRPr="008763C5">
        <w:t xml:space="preserve">GeeksforGeeks </w:t>
      </w:r>
      <w:r w:rsidR="008763C5">
        <w:rPr>
          <w:lang w:val="vi-VN"/>
        </w:rPr>
        <w:t xml:space="preserve">(29/8/2024). </w:t>
      </w:r>
      <w:r w:rsidR="008763C5" w:rsidRPr="00F42781">
        <w:rPr>
          <w:i/>
          <w:lang w:val="vi-VN"/>
        </w:rPr>
        <w:t>Blockchain Structures</w:t>
      </w:r>
      <w:r w:rsidR="008763C5">
        <w:rPr>
          <w:lang w:val="vi-VN"/>
        </w:rPr>
        <w:t>. Được truy lục từ:</w:t>
      </w:r>
    </w:p>
    <w:p w14:paraId="78B4101F" w14:textId="505D2FDD" w:rsidR="008763C5" w:rsidRPr="008763C5" w:rsidRDefault="00677F22" w:rsidP="008763C5">
      <w:pPr>
        <w:pStyle w:val="CTDT-NumerRef"/>
        <w:numPr>
          <w:ilvl w:val="0"/>
          <w:numId w:val="0"/>
        </w:numPr>
        <w:ind w:left="-90"/>
        <w:rPr>
          <w:rStyle w:val="Hyperlink"/>
          <w:rFonts w:cs="Times New Roman"/>
          <w:color w:val="auto"/>
          <w:szCs w:val="26"/>
          <w:u w:val="none"/>
        </w:rPr>
      </w:pPr>
      <w:hyperlink r:id="rId85" w:history="1">
        <w:r w:rsidR="008763C5" w:rsidRPr="008763C5">
          <w:rPr>
            <w:rStyle w:val="Hyperlink"/>
            <w:rFonts w:cs="Times New Roman"/>
            <w:color w:val="auto"/>
            <w:szCs w:val="26"/>
            <w:u w:val="none"/>
          </w:rPr>
          <w:t>https://www.geeksforgeeks.org/blockchain-structure/</w:t>
        </w:r>
      </w:hyperlink>
    </w:p>
    <w:p w14:paraId="1A2E18F5" w14:textId="52C8A9F7" w:rsidR="001A1F91" w:rsidRPr="008763C5" w:rsidRDefault="004C292D" w:rsidP="001A1F91">
      <w:pPr>
        <w:pStyle w:val="CTDT-NumerRef"/>
        <w:ind w:left="-90"/>
        <w:rPr>
          <w:rFonts w:cs="Times New Roman"/>
          <w:color w:val="000000" w:themeColor="text1"/>
          <w:szCs w:val="26"/>
        </w:rPr>
      </w:pPr>
      <w:r>
        <w:rPr>
          <w:rStyle w:val="Hyperlink"/>
          <w:color w:val="000000" w:themeColor="text1"/>
          <w:u w:val="none"/>
          <w:lang w:val="vi-VN"/>
        </w:rPr>
        <w:t xml:space="preserve"> </w:t>
      </w:r>
      <w:r w:rsidR="008763C5">
        <w:rPr>
          <w:rStyle w:val="Hyperlink"/>
          <w:color w:val="000000" w:themeColor="text1"/>
          <w:u w:val="none"/>
          <w:lang w:val="vi-VN"/>
        </w:rPr>
        <w:t>Anastasiia Lastovetska</w:t>
      </w:r>
      <w:r w:rsidR="008763C5" w:rsidRPr="00CC5BE8">
        <w:t xml:space="preserve"> </w:t>
      </w:r>
      <w:r w:rsidR="008763C5">
        <w:rPr>
          <w:rStyle w:val="Hyperlink"/>
          <w:color w:val="000000" w:themeColor="text1"/>
          <w:u w:val="none"/>
          <w:lang w:val="vi-VN"/>
        </w:rPr>
        <w:t>(</w:t>
      </w:r>
      <w:r w:rsidR="00AA0F5B">
        <w:rPr>
          <w:rStyle w:val="Hyperlink"/>
          <w:color w:val="000000" w:themeColor="text1"/>
          <w:u w:val="none"/>
          <w:lang w:val="vi-VN"/>
        </w:rPr>
        <w:t>12/11/</w:t>
      </w:r>
      <w:r w:rsidR="008763C5">
        <w:rPr>
          <w:rStyle w:val="Hyperlink"/>
          <w:color w:val="000000" w:themeColor="text1"/>
          <w:u w:val="none"/>
          <w:lang w:val="vi-VN"/>
        </w:rPr>
        <w:t xml:space="preserve">2021). </w:t>
      </w:r>
      <w:r w:rsidR="001A1F91" w:rsidRPr="008763C5">
        <w:rPr>
          <w:i/>
        </w:rPr>
        <w:t xml:space="preserve">Blockchain Architecture Explained: How It Works &amp; How to </w:t>
      </w:r>
      <w:r w:rsidR="008763C5">
        <w:rPr>
          <w:i/>
          <w:lang w:val="vi-VN"/>
        </w:rPr>
        <w:t xml:space="preserve">Build. </w:t>
      </w:r>
      <w:r w:rsidR="008763C5">
        <w:rPr>
          <w:lang w:val="vi-VN"/>
        </w:rPr>
        <w:t>Được truy lục từ:</w:t>
      </w:r>
    </w:p>
    <w:p w14:paraId="40EAFD04" w14:textId="6E3E731F" w:rsidR="008763C5" w:rsidRPr="00AA0F5B" w:rsidRDefault="00677F22" w:rsidP="008763C5">
      <w:pPr>
        <w:pStyle w:val="CTDT-NumerRef"/>
        <w:numPr>
          <w:ilvl w:val="0"/>
          <w:numId w:val="0"/>
        </w:numPr>
        <w:ind w:left="-90"/>
        <w:rPr>
          <w:rStyle w:val="Hyperlink"/>
          <w:rFonts w:cs="Times New Roman"/>
          <w:color w:val="auto"/>
          <w:szCs w:val="26"/>
          <w:u w:val="none"/>
        </w:rPr>
      </w:pPr>
      <w:hyperlink r:id="rId86" w:history="1">
        <w:r w:rsidR="00AA0F5B" w:rsidRPr="00AA0F5B">
          <w:rPr>
            <w:rStyle w:val="Hyperlink"/>
            <w:rFonts w:cs="Times New Roman"/>
            <w:color w:val="auto"/>
            <w:szCs w:val="26"/>
            <w:u w:val="none"/>
          </w:rPr>
          <w:t>https://mlsdev.com/blog/156-how-to-build-your-own-blockchain-architecture</w:t>
        </w:r>
      </w:hyperlink>
    </w:p>
    <w:p w14:paraId="1C4D5A24" w14:textId="680F6EA8" w:rsidR="001A1F91" w:rsidRPr="008763C5" w:rsidRDefault="004C292D" w:rsidP="008763C5">
      <w:pPr>
        <w:pStyle w:val="CTDT-NumerRef"/>
        <w:ind w:left="-90"/>
        <w:rPr>
          <w:rFonts w:cs="Times New Roman"/>
          <w:color w:val="000000" w:themeColor="text1"/>
          <w:szCs w:val="26"/>
        </w:rPr>
      </w:pPr>
      <w:r>
        <w:rPr>
          <w:lang w:val="vi-VN"/>
        </w:rPr>
        <w:t xml:space="preserve"> </w:t>
      </w:r>
      <w:r w:rsidR="008763C5" w:rsidRPr="008763C5">
        <w:t xml:space="preserve">GeeksforGeeks </w:t>
      </w:r>
      <w:r w:rsidR="008763C5">
        <w:rPr>
          <w:lang w:val="vi-VN"/>
        </w:rPr>
        <w:t xml:space="preserve">(1/7/2024). </w:t>
      </w:r>
      <w:r w:rsidR="001A1F91" w:rsidRPr="008763C5">
        <w:rPr>
          <w:i/>
        </w:rPr>
        <w:t>How does the Blockchain Work?</w:t>
      </w:r>
      <w:r w:rsidR="008763C5">
        <w:rPr>
          <w:lang w:val="vi-VN"/>
        </w:rPr>
        <w:t>. Được truy lục từ:</w:t>
      </w:r>
    </w:p>
    <w:p w14:paraId="4D8EE1E3" w14:textId="50622D8E" w:rsidR="008763C5" w:rsidRPr="008763C5" w:rsidRDefault="00677F22" w:rsidP="008763C5">
      <w:pPr>
        <w:pStyle w:val="CTDT-NumerRef"/>
        <w:numPr>
          <w:ilvl w:val="0"/>
          <w:numId w:val="0"/>
        </w:numPr>
        <w:ind w:left="-90"/>
        <w:rPr>
          <w:rStyle w:val="Hyperlink"/>
          <w:rFonts w:cs="Times New Roman"/>
          <w:color w:val="auto"/>
          <w:szCs w:val="26"/>
          <w:u w:val="none"/>
        </w:rPr>
      </w:pPr>
      <w:hyperlink r:id="rId87" w:history="1">
        <w:r w:rsidR="008763C5" w:rsidRPr="008763C5">
          <w:rPr>
            <w:rStyle w:val="Hyperlink"/>
            <w:rFonts w:cs="Times New Roman"/>
            <w:color w:val="auto"/>
            <w:szCs w:val="26"/>
            <w:u w:val="none"/>
          </w:rPr>
          <w:t>https://www.geeksforgeeks.org/how-does-the-blockchain-work/</w:t>
        </w:r>
      </w:hyperlink>
    </w:p>
    <w:p w14:paraId="5B6DD267" w14:textId="469D6249" w:rsidR="001A1F91" w:rsidRPr="00AA0F5B" w:rsidRDefault="004C292D" w:rsidP="001A1F91">
      <w:pPr>
        <w:pStyle w:val="CTDT-NumerRef"/>
        <w:ind w:left="-90"/>
        <w:rPr>
          <w:rFonts w:cs="Times New Roman"/>
          <w:color w:val="000000" w:themeColor="text1"/>
          <w:szCs w:val="26"/>
        </w:rPr>
      </w:pPr>
      <w:r>
        <w:rPr>
          <w:lang w:val="vi-VN"/>
        </w:rPr>
        <w:t xml:space="preserve"> </w:t>
      </w:r>
      <w:r w:rsidR="008763C5">
        <w:rPr>
          <w:lang w:val="vi-VN"/>
        </w:rPr>
        <w:t>Vy Bùi</w:t>
      </w:r>
      <w:r w:rsidR="00AA0F5B">
        <w:rPr>
          <w:lang w:val="vi-VN"/>
        </w:rPr>
        <w:t xml:space="preserve"> (24/10/2024).</w:t>
      </w:r>
      <w:r w:rsidR="008763C5">
        <w:rPr>
          <w:lang w:val="vi-VN"/>
        </w:rPr>
        <w:t xml:space="preserve"> </w:t>
      </w:r>
      <w:r w:rsidR="001A1F91" w:rsidRPr="00AA0F5B">
        <w:rPr>
          <w:i/>
        </w:rPr>
        <w:t xml:space="preserve">Node là gì? 5 Bước chạy Node trong </w:t>
      </w:r>
      <w:r w:rsidR="00AA0F5B">
        <w:rPr>
          <w:i/>
          <w:lang w:val="vi-VN"/>
        </w:rPr>
        <w:t xml:space="preserve">Blockchain. </w:t>
      </w:r>
      <w:r w:rsidR="00AA0F5B" w:rsidRPr="003537B7">
        <w:rPr>
          <w:lang w:val="vi-VN"/>
        </w:rPr>
        <w:t>Được truy lục từ:</w:t>
      </w:r>
    </w:p>
    <w:p w14:paraId="64F56EA2" w14:textId="6A7AE335" w:rsidR="00AA0F5B" w:rsidRPr="00AA0F5B" w:rsidRDefault="00677F22" w:rsidP="00AA0F5B">
      <w:pPr>
        <w:pStyle w:val="CTDT-NumerRef"/>
        <w:numPr>
          <w:ilvl w:val="0"/>
          <w:numId w:val="0"/>
        </w:numPr>
        <w:ind w:left="-90"/>
        <w:rPr>
          <w:rStyle w:val="Hyperlink"/>
          <w:rFonts w:cs="Times New Roman"/>
          <w:color w:val="auto"/>
          <w:szCs w:val="26"/>
          <w:u w:val="none"/>
        </w:rPr>
      </w:pPr>
      <w:hyperlink r:id="rId88" w:history="1">
        <w:r w:rsidR="00AA0F5B" w:rsidRPr="00AA0F5B">
          <w:rPr>
            <w:rStyle w:val="Hyperlink"/>
            <w:rFonts w:cs="Times New Roman"/>
            <w:color w:val="auto"/>
            <w:szCs w:val="26"/>
            <w:u w:val="none"/>
          </w:rPr>
          <w:t>https://coin98.net/node-la-gi</w:t>
        </w:r>
      </w:hyperlink>
    </w:p>
    <w:p w14:paraId="2BD54711" w14:textId="054052D0" w:rsidR="001A1F91" w:rsidRPr="00AA0F5B" w:rsidRDefault="004C292D" w:rsidP="00AA0F5B">
      <w:pPr>
        <w:pStyle w:val="CTDT-NumerRef"/>
        <w:ind w:left="-90"/>
        <w:jc w:val="left"/>
        <w:rPr>
          <w:rStyle w:val="Hyperlink"/>
          <w:rFonts w:cs="Times New Roman"/>
          <w:color w:val="000000" w:themeColor="text1"/>
          <w:szCs w:val="26"/>
          <w:u w:val="none"/>
          <w:lang w:val="vi-VN"/>
        </w:rPr>
      </w:pPr>
      <w:r>
        <w:rPr>
          <w:lang w:val="vi-VN"/>
        </w:rPr>
        <w:t xml:space="preserve"> </w:t>
      </w:r>
      <w:r w:rsidR="00AA0F5B">
        <w:rPr>
          <w:lang w:val="vi-VN"/>
        </w:rPr>
        <w:t xml:space="preserve">Tạp chí Bitcoin (8/1/2019). </w:t>
      </w:r>
      <w:r w:rsidR="00AA0F5B" w:rsidRPr="00AA0F5B">
        <w:rPr>
          <w:i/>
          <w:lang w:val="vi-VN"/>
        </w:rPr>
        <w:t>Tìm hiểu về ‘Block’ trong Bockchain</w:t>
      </w:r>
      <w:r w:rsidR="00AA0F5B">
        <w:rPr>
          <w:lang w:val="vi-VN"/>
        </w:rPr>
        <w:t xml:space="preserve">. Được truy lục từ: </w:t>
      </w:r>
      <w:hyperlink r:id="rId89" w:history="1">
        <w:r w:rsidR="001A1F91" w:rsidRPr="00AA0F5B">
          <w:rPr>
            <w:rStyle w:val="Hyperlink"/>
            <w:color w:val="auto"/>
            <w:u w:val="none"/>
            <w:lang w:val="vi-VN"/>
          </w:rPr>
          <w:t>https://tapchibitcoin.io/tat-tan-tat-ve-block-trong-blockchain.html</w:t>
        </w:r>
      </w:hyperlink>
    </w:p>
    <w:p w14:paraId="3AC4D6F1" w14:textId="248D530C" w:rsidR="001A1F91" w:rsidRPr="00AA0F5B" w:rsidRDefault="004C292D" w:rsidP="001A1F91">
      <w:pPr>
        <w:pStyle w:val="CTDT-NumerRef"/>
        <w:ind w:left="-90"/>
        <w:rPr>
          <w:rStyle w:val="Hyperlink"/>
          <w:rFonts w:cs="Times New Roman"/>
          <w:color w:val="000000" w:themeColor="text1"/>
          <w:szCs w:val="26"/>
          <w:u w:val="none"/>
          <w:lang w:val="vi-VN"/>
        </w:rPr>
      </w:pPr>
      <w:r>
        <w:rPr>
          <w:lang w:val="vi-VN"/>
        </w:rPr>
        <w:t xml:space="preserve"> </w:t>
      </w:r>
      <w:r w:rsidR="00AA0F5B">
        <w:rPr>
          <w:lang w:val="vi-VN"/>
        </w:rPr>
        <w:t xml:space="preserve">Mikel Garcia (6/12/2023). </w:t>
      </w:r>
      <w:r w:rsidR="00AA0F5B" w:rsidRPr="00AA0F5B">
        <w:rPr>
          <w:i/>
          <w:lang w:val="vi-VN"/>
        </w:rPr>
        <w:t>What is a Blockchain node: Insights and Applications</w:t>
      </w:r>
      <w:r w:rsidR="00AA0F5B">
        <w:rPr>
          <w:lang w:val="vi-VN"/>
        </w:rPr>
        <w:t xml:space="preserve">. Được truy lục từ: </w:t>
      </w:r>
      <w:hyperlink r:id="rId90" w:history="1">
        <w:r w:rsidR="001A1F91" w:rsidRPr="00AA0F5B">
          <w:rPr>
            <w:rStyle w:val="Hyperlink"/>
            <w:color w:val="000000" w:themeColor="text1"/>
            <w:u w:val="none"/>
            <w:lang w:val="vi-VN"/>
          </w:rPr>
          <w:t>https://www.diadata.org/blog/post/what-is-a-blockchain-node/</w:t>
        </w:r>
      </w:hyperlink>
    </w:p>
    <w:p w14:paraId="460BDE70" w14:textId="73AD2CB2" w:rsidR="001A1F91" w:rsidRPr="00AA0F5B" w:rsidRDefault="004C292D" w:rsidP="00AA0F5B">
      <w:pPr>
        <w:pStyle w:val="CTDT-NumerRef"/>
        <w:ind w:left="-90"/>
        <w:rPr>
          <w:rFonts w:cs="Times New Roman"/>
          <w:color w:val="000000" w:themeColor="text1"/>
          <w:szCs w:val="26"/>
          <w:lang w:val="vi-VN"/>
        </w:rPr>
      </w:pPr>
      <w:r>
        <w:rPr>
          <w:lang w:val="vi-VN"/>
        </w:rPr>
        <w:t xml:space="preserve"> </w:t>
      </w:r>
      <w:r w:rsidR="00AA0F5B" w:rsidRPr="00AA0F5B">
        <w:rPr>
          <w:lang w:val="vi-VN"/>
        </w:rPr>
        <w:t xml:space="preserve">Webisoft Blog (13/2/2024). </w:t>
      </w:r>
      <w:r w:rsidR="001A1F91" w:rsidRPr="00AA0F5B">
        <w:rPr>
          <w:i/>
        </w:rPr>
        <w:t xml:space="preserve">16 Disadvantages of Blockchain: Limitations and Challenges - Webisoft </w:t>
      </w:r>
      <w:r w:rsidR="00AA0F5B" w:rsidRPr="00AA0F5B">
        <w:rPr>
          <w:i/>
          <w:lang w:val="vi-VN"/>
        </w:rPr>
        <w:t xml:space="preserve">Blog. </w:t>
      </w:r>
      <w:r w:rsidR="00AA0F5B" w:rsidRPr="00AA0F5B">
        <w:rPr>
          <w:lang w:val="vi-VN"/>
        </w:rPr>
        <w:t>Được truy lục từ:</w:t>
      </w:r>
      <w:r w:rsidR="00AA0F5B" w:rsidRPr="00AA0F5B">
        <w:rPr>
          <w:i/>
          <w:lang w:val="vi-VN"/>
        </w:rPr>
        <w:t xml:space="preserve"> </w:t>
      </w:r>
      <w:hyperlink r:id="rId91" w:history="1">
        <w:r w:rsidR="00AA0F5B" w:rsidRPr="00AA0F5B">
          <w:rPr>
            <w:rStyle w:val="Hyperlink"/>
            <w:color w:val="auto"/>
            <w:u w:val="none"/>
            <w:lang w:val="vi-VN"/>
          </w:rPr>
          <w:t>https://webisoft.com/articles/disadvantages-of-blockchain/</w:t>
        </w:r>
      </w:hyperlink>
    </w:p>
    <w:p w14:paraId="59446739" w14:textId="230D0FCF" w:rsidR="001A1F91" w:rsidRPr="00AA0F5B" w:rsidRDefault="004C292D" w:rsidP="00AA0F5B">
      <w:pPr>
        <w:pStyle w:val="CTDT-NumerRef"/>
        <w:ind w:left="-90"/>
        <w:rPr>
          <w:rFonts w:cs="Times New Roman"/>
          <w:color w:val="000000" w:themeColor="text1"/>
          <w:szCs w:val="26"/>
          <w:lang w:val="vi-VN"/>
        </w:rPr>
      </w:pPr>
      <w:r>
        <w:rPr>
          <w:rStyle w:val="nist-author"/>
          <w:rFonts w:cs="Times New Roman"/>
          <w:bCs/>
          <w:color w:val="000000"/>
          <w:lang w:val="vi-VN"/>
        </w:rPr>
        <w:t xml:space="preserve"> </w:t>
      </w:r>
      <w:r w:rsidR="001A1F91" w:rsidRPr="00AA0F5B">
        <w:rPr>
          <w:rStyle w:val="nist-author"/>
          <w:rFonts w:cs="Times New Roman"/>
          <w:bCs/>
          <w:color w:val="000000"/>
        </w:rPr>
        <w:t>Dylan J. Yaga</w:t>
      </w:r>
      <w:r w:rsidR="001A1F91" w:rsidRPr="001A1F91">
        <w:t>, </w:t>
      </w:r>
      <w:r w:rsidR="001A1F91" w:rsidRPr="00AA0F5B">
        <w:rPr>
          <w:rStyle w:val="nist-author"/>
          <w:rFonts w:cs="Times New Roman"/>
          <w:bCs/>
          <w:color w:val="000000"/>
        </w:rPr>
        <w:t>Peter M. Mell</w:t>
      </w:r>
      <w:r w:rsidR="001A1F91" w:rsidRPr="001A1F91">
        <w:t>, Nik Roby, Karen Scarfone</w:t>
      </w:r>
      <w:r w:rsidR="001A1F91" w:rsidRPr="00AA0F5B">
        <w:rPr>
          <w:lang w:val="en-US"/>
        </w:rPr>
        <w:t xml:space="preserve"> (2018). </w:t>
      </w:r>
      <w:r w:rsidR="001A1F91" w:rsidRPr="00AA0F5B">
        <w:rPr>
          <w:i/>
          <w:lang w:val="en-US"/>
        </w:rPr>
        <w:t xml:space="preserve">Blockchain Technology </w:t>
      </w:r>
      <w:r w:rsidR="00AA0F5B" w:rsidRPr="00AA0F5B">
        <w:rPr>
          <w:i/>
          <w:lang w:val="vi-VN"/>
        </w:rPr>
        <w:t xml:space="preserve">Overview. </w:t>
      </w:r>
      <w:r w:rsidR="00AA0F5B" w:rsidRPr="00AA0F5B">
        <w:rPr>
          <w:lang w:val="vi-VN"/>
        </w:rPr>
        <w:t xml:space="preserve">Được truy lục từ: </w:t>
      </w:r>
      <w:hyperlink r:id="rId92" w:history="1">
        <w:r w:rsidR="00AA0F5B" w:rsidRPr="00AA0F5B">
          <w:rPr>
            <w:rStyle w:val="Hyperlink"/>
            <w:rFonts w:cs="Times New Roman"/>
            <w:color w:val="auto"/>
            <w:u w:val="none"/>
            <w:lang w:val="vi-VN"/>
          </w:rPr>
          <w:t>https://nvlpubs.nist.gov/nistpubs/ir/2018/NIST.IR.8202.pdf</w:t>
        </w:r>
      </w:hyperlink>
    </w:p>
    <w:p w14:paraId="3AB7B363" w14:textId="4E280BD3" w:rsidR="001A1F91" w:rsidRPr="00AA0F5B" w:rsidRDefault="004C292D" w:rsidP="001A1F91">
      <w:pPr>
        <w:pStyle w:val="CTDT-NumerRef"/>
        <w:ind w:left="-90"/>
        <w:rPr>
          <w:color w:val="000000" w:themeColor="text1"/>
          <w:lang w:val="vi-VN"/>
        </w:rPr>
      </w:pPr>
      <w:r>
        <w:rPr>
          <w:lang w:val="vi-VN"/>
        </w:rPr>
        <w:t xml:space="preserve"> </w:t>
      </w:r>
      <w:r w:rsidR="00AA0F5B">
        <w:rPr>
          <w:lang w:val="vi-VN"/>
        </w:rPr>
        <w:t xml:space="preserve">Hrchannels (27/2/2023). </w:t>
      </w:r>
      <w:r w:rsidR="001A1F91" w:rsidRPr="00AA0F5B">
        <w:rPr>
          <w:i/>
          <w:lang w:val="vi-VN"/>
        </w:rPr>
        <w:t xml:space="preserve">08 nền tảng Blockchain uy tín mà bạn nên </w:t>
      </w:r>
      <w:r w:rsidR="00AA0F5B">
        <w:rPr>
          <w:i/>
          <w:lang w:val="vi-VN"/>
        </w:rPr>
        <w:t xml:space="preserve">biết. </w:t>
      </w:r>
      <w:r w:rsidR="00AA0F5B">
        <w:rPr>
          <w:lang w:val="vi-VN"/>
        </w:rPr>
        <w:t>Được truy lục từ:</w:t>
      </w:r>
    </w:p>
    <w:p w14:paraId="42F69C58" w14:textId="77777777" w:rsidR="004C292D" w:rsidRDefault="00677F22" w:rsidP="004C292D">
      <w:pPr>
        <w:pStyle w:val="CTDT-NumerRef"/>
        <w:numPr>
          <w:ilvl w:val="0"/>
          <w:numId w:val="0"/>
        </w:numPr>
        <w:ind w:left="-90"/>
        <w:rPr>
          <w:lang w:val="vi-VN"/>
        </w:rPr>
      </w:pPr>
      <w:hyperlink r:id="rId93" w:history="1">
        <w:r w:rsidR="00AA0F5B" w:rsidRPr="00AA0F5B">
          <w:rPr>
            <w:rStyle w:val="Hyperlink"/>
            <w:color w:val="auto"/>
            <w:u w:val="none"/>
            <w:lang w:val="vi-VN"/>
          </w:rPr>
          <w:t>https://hrchannels.com/uptalent/08-nen-tang-blockchain-uy-tin.html</w:t>
        </w:r>
      </w:hyperlink>
    </w:p>
    <w:p w14:paraId="2EDAA631" w14:textId="77777777" w:rsidR="004C292D" w:rsidRPr="004C292D" w:rsidRDefault="004C292D" w:rsidP="004C292D">
      <w:pPr>
        <w:pStyle w:val="CTDT-NumerRef"/>
        <w:ind w:left="-90"/>
        <w:rPr>
          <w:rFonts w:cs="Times New Roman"/>
          <w:color w:val="000000" w:themeColor="text1"/>
          <w:szCs w:val="26"/>
        </w:rPr>
      </w:pPr>
      <w:r>
        <w:rPr>
          <w:rStyle w:val="Hyperlink"/>
          <w:rFonts w:cs="Times New Roman"/>
          <w:color w:val="000000" w:themeColor="text1"/>
          <w:u w:val="none"/>
          <w:lang w:val="vi-VN"/>
        </w:rPr>
        <w:t xml:space="preserve"> </w:t>
      </w:r>
      <w:r w:rsidR="001A1F91" w:rsidRPr="004C292D">
        <w:rPr>
          <w:rStyle w:val="Hyperlink"/>
          <w:rFonts w:cs="Times New Roman"/>
          <w:color w:val="000000" w:themeColor="text1"/>
          <w:u w:val="none"/>
          <w:lang w:val="en-US"/>
        </w:rPr>
        <w:t>pazz2211 (2022).</w:t>
      </w:r>
      <w:r>
        <w:rPr>
          <w:rStyle w:val="Hyperlink"/>
          <w:rFonts w:cs="Times New Roman"/>
          <w:color w:val="000000" w:themeColor="text1"/>
          <w:u w:val="none"/>
          <w:lang w:val="vi-VN"/>
        </w:rPr>
        <w:t xml:space="preserve"> </w:t>
      </w:r>
      <w:r w:rsidRPr="004C292D">
        <w:rPr>
          <w:rStyle w:val="Hyperlink"/>
          <w:rFonts w:cs="Times New Roman"/>
          <w:i/>
          <w:color w:val="000000" w:themeColor="text1"/>
          <w:u w:val="none"/>
          <w:lang w:val="vi-VN"/>
        </w:rPr>
        <w:t>Hướng dẫn cài đặt</w:t>
      </w:r>
      <w:r w:rsidR="001A1F91" w:rsidRPr="004C292D">
        <w:rPr>
          <w:rStyle w:val="Hyperlink"/>
          <w:rFonts w:cs="Times New Roman"/>
          <w:i/>
          <w:color w:val="000000" w:themeColor="text1"/>
          <w:u w:val="none"/>
          <w:lang w:val="en-US"/>
        </w:rPr>
        <w:t xml:space="preserve"> </w:t>
      </w:r>
      <w:r w:rsidRPr="004C292D">
        <w:rPr>
          <w:i/>
          <w:lang w:val="vi-VN"/>
        </w:rPr>
        <w:t>HyperLedger Fabric</w:t>
      </w:r>
      <w:r>
        <w:rPr>
          <w:lang w:val="vi-VN"/>
        </w:rPr>
        <w:t>. Được truy lục từ:</w:t>
      </w:r>
    </w:p>
    <w:p w14:paraId="15265FA6" w14:textId="77777777" w:rsidR="004C292D" w:rsidRPr="004C292D" w:rsidRDefault="00677F22" w:rsidP="004C292D">
      <w:pPr>
        <w:pStyle w:val="CTDT-NumerRef"/>
        <w:numPr>
          <w:ilvl w:val="0"/>
          <w:numId w:val="0"/>
        </w:numPr>
        <w:ind w:left="-90"/>
        <w:rPr>
          <w:rStyle w:val="Hyperlink"/>
          <w:rFonts w:cs="Times New Roman"/>
          <w:color w:val="auto"/>
          <w:szCs w:val="26"/>
          <w:u w:val="none"/>
        </w:rPr>
      </w:pPr>
      <w:hyperlink r:id="rId94" w:history="1">
        <w:r w:rsidR="004C292D" w:rsidRPr="004C292D">
          <w:rPr>
            <w:rStyle w:val="Hyperlink"/>
            <w:rFonts w:cs="Times New Roman"/>
            <w:color w:val="auto"/>
            <w:szCs w:val="26"/>
            <w:u w:val="none"/>
          </w:rPr>
          <w:t>https://github.com/pazz2211/fabric/blob/main/README.md</w:t>
        </w:r>
      </w:hyperlink>
    </w:p>
    <w:p w14:paraId="443B4F0F" w14:textId="1FE34D59" w:rsidR="001A1F91" w:rsidRPr="007A79BA" w:rsidRDefault="004C292D" w:rsidP="004C292D">
      <w:pPr>
        <w:pStyle w:val="CTDT-NumerRef"/>
        <w:ind w:left="-90"/>
        <w:rPr>
          <w:rFonts w:cs="Times New Roman"/>
          <w:color w:val="000000" w:themeColor="text1"/>
          <w:szCs w:val="26"/>
          <w:lang w:val="vi-VN"/>
        </w:rPr>
      </w:pPr>
      <w:r>
        <w:rPr>
          <w:lang w:val="vi-VN"/>
        </w:rPr>
        <w:t xml:space="preserve"> </w:t>
      </w:r>
      <w:hyperlink r:id="rId95" w:history="1">
        <w:r w:rsidR="001A1F91" w:rsidRPr="007A79BA">
          <w:rPr>
            <w:rStyle w:val="Hyperlink"/>
            <w:rFonts w:cs="Times New Roman"/>
            <w:color w:val="auto"/>
            <w:u w:val="none"/>
            <w:shd w:val="clear" w:color="auto" w:fill="FFFFFF"/>
            <w:lang w:val="vi-VN"/>
          </w:rPr>
          <w:t>Trần Đức Trung</w:t>
        </w:r>
      </w:hyperlink>
      <w:r w:rsidR="001A1F91" w:rsidRPr="007A79BA">
        <w:rPr>
          <w:color w:val="000000" w:themeColor="text1"/>
          <w:lang w:val="vi-VN"/>
        </w:rPr>
        <w:t xml:space="preserve"> (</w:t>
      </w:r>
      <w:r w:rsidRPr="004C292D">
        <w:rPr>
          <w:color w:val="000000" w:themeColor="text1"/>
          <w:lang w:val="vi-VN"/>
        </w:rPr>
        <w:t>25/</w:t>
      </w:r>
      <w:r w:rsidR="001A1F91" w:rsidRPr="007A79BA">
        <w:rPr>
          <w:color w:val="000000" w:themeColor="text1"/>
          <w:shd w:val="clear" w:color="auto" w:fill="FFFFFF"/>
          <w:lang w:val="vi-VN"/>
        </w:rPr>
        <w:t xml:space="preserve">6/2024). </w:t>
      </w:r>
      <w:r w:rsidR="001A1F91" w:rsidRPr="007A79BA">
        <w:rPr>
          <w:i/>
          <w:lang w:val="vi-VN"/>
        </w:rPr>
        <w:t>Công nghệ Blockchain là gì? Blockchain có phải là tiền ả</w:t>
      </w:r>
      <w:r w:rsidRPr="007A79BA">
        <w:rPr>
          <w:i/>
          <w:lang w:val="vi-VN"/>
        </w:rPr>
        <w:t>o không?</w:t>
      </w:r>
      <w:r w:rsidRPr="004C292D">
        <w:rPr>
          <w:i/>
          <w:lang w:val="vi-VN"/>
        </w:rPr>
        <w:t>.</w:t>
      </w:r>
      <w:r w:rsidRPr="004C292D">
        <w:rPr>
          <w:lang w:val="vi-VN"/>
        </w:rPr>
        <w:t xml:space="preserve"> Được truy lục từ: </w:t>
      </w:r>
      <w:hyperlink r:id="rId96" w:history="1">
        <w:r w:rsidRPr="004C292D">
          <w:rPr>
            <w:rStyle w:val="Hyperlink"/>
            <w:rFonts w:cs="Times New Roman"/>
            <w:color w:val="auto"/>
            <w:u w:val="none"/>
            <w:lang w:val="vi-VN"/>
          </w:rPr>
          <w:t>https://vietnix.vn/blockchain-la-gi/</w:t>
        </w:r>
      </w:hyperlink>
    </w:p>
    <w:p w14:paraId="1DC6E9FF" w14:textId="15487027" w:rsidR="00423352" w:rsidRPr="00F42781" w:rsidRDefault="004C292D" w:rsidP="004C292D">
      <w:pPr>
        <w:pStyle w:val="CTDT-NumerRef"/>
        <w:ind w:left="-90"/>
        <w:rPr>
          <w:rStyle w:val="Hyperlink"/>
          <w:rFonts w:cs="Times New Roman"/>
          <w:color w:val="000000" w:themeColor="text1"/>
          <w:szCs w:val="26"/>
          <w:u w:val="none"/>
          <w:lang w:val="vi-VN"/>
        </w:rPr>
      </w:pPr>
      <w:r>
        <w:rPr>
          <w:rStyle w:val="Hyperlink"/>
          <w:rFonts w:cs="Times New Roman"/>
          <w:color w:val="000000" w:themeColor="text1"/>
          <w:szCs w:val="26"/>
          <w:u w:val="none"/>
          <w:lang w:val="vi-VN"/>
        </w:rPr>
        <w:t xml:space="preserve"> </w:t>
      </w:r>
      <w:hyperlink r:id="rId97" w:history="1">
        <w:r w:rsidR="001A1F91" w:rsidRPr="004C292D">
          <w:rPr>
            <w:rStyle w:val="Hyperlink"/>
            <w:rFonts w:cs="Times New Roman"/>
            <w:bCs/>
            <w:color w:val="000000" w:themeColor="text1"/>
            <w:u w:val="none"/>
            <w:shd w:val="clear" w:color="auto" w:fill="FEFEFE"/>
          </w:rPr>
          <w:t>Washija Kazim</w:t>
        </w:r>
      </w:hyperlink>
      <w:r w:rsidR="001A1F91" w:rsidRPr="004C292D">
        <w:rPr>
          <w:rFonts w:cs="Times New Roman"/>
          <w:color w:val="000000" w:themeColor="text1"/>
        </w:rPr>
        <w:t xml:space="preserve"> (</w:t>
      </w:r>
      <w:r w:rsidRPr="004C292D">
        <w:rPr>
          <w:rFonts w:cs="Times New Roman"/>
          <w:color w:val="000000" w:themeColor="text1"/>
          <w:lang w:val="vi-VN"/>
        </w:rPr>
        <w:t>28/</w:t>
      </w:r>
      <w:r w:rsidR="001A1F91" w:rsidRPr="004C292D">
        <w:rPr>
          <w:rFonts w:cs="Times New Roman"/>
          <w:color w:val="000000" w:themeColor="text1"/>
        </w:rPr>
        <w:t xml:space="preserve">5/2024). </w:t>
      </w:r>
      <w:r w:rsidR="001A1F91" w:rsidRPr="004C292D">
        <w:rPr>
          <w:rFonts w:cs="Times New Roman"/>
          <w:i/>
        </w:rPr>
        <w:t>26 Top Blockchain Application</w:t>
      </w:r>
      <w:r w:rsidRPr="004C292D">
        <w:rPr>
          <w:rFonts w:cs="Times New Roman"/>
          <w:i/>
        </w:rPr>
        <w:t xml:space="preserve">s and Use Cases in </w:t>
      </w:r>
      <w:r w:rsidRPr="004C292D">
        <w:rPr>
          <w:rFonts w:cs="Times New Roman"/>
          <w:i/>
          <w:lang w:val="vi-VN"/>
        </w:rPr>
        <w:t xml:space="preserve">2024. </w:t>
      </w:r>
      <w:r w:rsidRPr="004C292D">
        <w:rPr>
          <w:rFonts w:cs="Times New Roman"/>
          <w:lang w:val="vi-VN"/>
        </w:rPr>
        <w:t>Được truy lục từ:</w:t>
      </w:r>
      <w:r w:rsidRPr="00F42781">
        <w:rPr>
          <w:rFonts w:cs="Times New Roman"/>
          <w:lang w:val="vi-VN"/>
        </w:rPr>
        <w:t xml:space="preserve"> </w:t>
      </w:r>
      <w:hyperlink r:id="rId98" w:history="1">
        <w:r w:rsidRPr="00F42781">
          <w:rPr>
            <w:rStyle w:val="Hyperlink"/>
            <w:rFonts w:cs="Times New Roman"/>
            <w:color w:val="auto"/>
            <w:u w:val="none"/>
            <w:lang w:val="vi-VN"/>
          </w:rPr>
          <w:t>https://learn.g2.com/blockchain-applications#retail</w:t>
        </w:r>
      </w:hyperlink>
    </w:p>
    <w:p w14:paraId="5D87675E" w14:textId="5510A687" w:rsidR="004C292D" w:rsidRDefault="004C292D" w:rsidP="004C292D">
      <w:pPr>
        <w:pStyle w:val="CTDT-NumerRef"/>
        <w:ind w:left="-90"/>
        <w:jc w:val="left"/>
        <w:rPr>
          <w:rFonts w:cs="Times New Roman"/>
          <w:color w:val="000000" w:themeColor="text1"/>
          <w:szCs w:val="26"/>
          <w:lang w:val="vi-VN"/>
        </w:rPr>
      </w:pPr>
      <w:r>
        <w:rPr>
          <w:lang w:val="vi-VN"/>
        </w:rPr>
        <w:t xml:space="preserve"> </w:t>
      </w:r>
      <w:r w:rsidR="00CC5BE8" w:rsidRPr="008763C5">
        <w:rPr>
          <w:lang w:val="vi-VN"/>
        </w:rPr>
        <w:t xml:space="preserve">Nguyễn Tùng </w:t>
      </w:r>
      <w:r w:rsidR="008763C5">
        <w:rPr>
          <w:lang w:val="vi-VN"/>
        </w:rPr>
        <w:t xml:space="preserve">Anh (16/11/2022). </w:t>
      </w:r>
      <w:r w:rsidR="008763C5" w:rsidRPr="008763C5">
        <w:rPr>
          <w:i/>
          <w:lang w:val="vi-VN"/>
        </w:rPr>
        <w:t>Hướng dẫn thao tác với mạng test-network</w:t>
      </w:r>
      <w:r w:rsidR="008763C5">
        <w:rPr>
          <w:lang w:val="vi-VN"/>
        </w:rPr>
        <w:t xml:space="preserve">. Được truy lục từ: </w:t>
      </w:r>
      <w:hyperlink r:id="rId99" w:history="1">
        <w:r w:rsidR="008763C5" w:rsidRPr="008763C5">
          <w:rPr>
            <w:rStyle w:val="Hyperlink"/>
            <w:color w:val="auto"/>
            <w:u w:val="none"/>
            <w:lang w:val="vi-VN"/>
          </w:rPr>
          <w:t>https://youtu.be/DYyUMUREHEs?si=OOaPu9VMwfcTwvOV</w:t>
        </w:r>
      </w:hyperlink>
    </w:p>
    <w:p w14:paraId="7E551A34" w14:textId="6E6CA1A2" w:rsidR="004C292D" w:rsidRPr="006A1B36" w:rsidRDefault="004C292D" w:rsidP="004C292D">
      <w:pPr>
        <w:pStyle w:val="CTDT-NumerRef"/>
        <w:ind w:left="-90"/>
        <w:jc w:val="left"/>
        <w:rPr>
          <w:rStyle w:val="Hyperlink"/>
          <w:rFonts w:cs="Times New Roman"/>
          <w:color w:val="000000" w:themeColor="text1"/>
          <w:szCs w:val="26"/>
          <w:u w:val="none"/>
          <w:lang w:val="vi-VN"/>
        </w:rPr>
      </w:pPr>
      <w:r>
        <w:rPr>
          <w:lang w:val="vi-VN"/>
        </w:rPr>
        <w:t xml:space="preserve"> </w:t>
      </w:r>
      <w:r w:rsidRPr="004C292D">
        <w:rPr>
          <w:lang w:val="vi-VN"/>
        </w:rPr>
        <w:t xml:space="preserve">Wikipedia. </w:t>
      </w:r>
      <w:r w:rsidRPr="004C292D">
        <w:rPr>
          <w:i/>
        </w:rPr>
        <w:t>H</w:t>
      </w:r>
      <w:r w:rsidRPr="004C292D">
        <w:rPr>
          <w:i/>
          <w:lang w:val="vi-VN"/>
        </w:rPr>
        <w:t xml:space="preserve">yperledger. </w:t>
      </w:r>
      <w:r w:rsidRPr="004C292D">
        <w:rPr>
          <w:lang w:val="vi-VN"/>
        </w:rPr>
        <w:t xml:space="preserve">Được truy lục từ: </w:t>
      </w:r>
      <w:hyperlink r:id="rId100" w:history="1">
        <w:r w:rsidRPr="004C292D">
          <w:rPr>
            <w:rStyle w:val="Hyperlink"/>
            <w:color w:val="auto"/>
            <w:u w:val="none"/>
            <w:lang w:val="vi-VN"/>
          </w:rPr>
          <w:t>https://en.wikipedia.org/wiki/Hyperledger</w:t>
        </w:r>
      </w:hyperlink>
    </w:p>
    <w:p w14:paraId="3991844F" w14:textId="21BB5575" w:rsidR="006A1B36" w:rsidRPr="006A1B36" w:rsidRDefault="006A1B36" w:rsidP="006A1B36">
      <w:pPr>
        <w:pStyle w:val="CTDT-NumerRef"/>
        <w:ind w:left="-90"/>
        <w:jc w:val="left"/>
        <w:rPr>
          <w:rFonts w:cs="Times New Roman"/>
          <w:color w:val="000000" w:themeColor="text1"/>
          <w:szCs w:val="26"/>
          <w:lang w:val="vi-VN"/>
        </w:rPr>
      </w:pPr>
      <w:r>
        <w:rPr>
          <w:rStyle w:val="Hyperlink"/>
          <w:rFonts w:cs="Times New Roman"/>
          <w:color w:val="000000" w:themeColor="text1"/>
          <w:szCs w:val="26"/>
          <w:u w:val="none"/>
          <w:lang w:val="vi-VN"/>
        </w:rPr>
        <w:t xml:space="preserve"> </w:t>
      </w:r>
      <w:r w:rsidRPr="006A1B36">
        <w:rPr>
          <w:lang w:val="vi-VN"/>
        </w:rPr>
        <w:t xml:space="preserve">Wikipedia. </w:t>
      </w:r>
      <w:r w:rsidRPr="006A1B36">
        <w:rPr>
          <w:i/>
          <w:lang w:val="vi-VN"/>
        </w:rPr>
        <w:t>Bitcoin</w:t>
      </w:r>
      <w:r w:rsidRPr="006A1B36">
        <w:rPr>
          <w:lang w:val="vi-VN"/>
        </w:rPr>
        <w:t xml:space="preserve">. Được truy lục từ: </w:t>
      </w:r>
      <w:hyperlink r:id="rId101" w:history="1">
        <w:r w:rsidRPr="006A1B36">
          <w:rPr>
            <w:rStyle w:val="Hyperlink"/>
            <w:rFonts w:cs="Times New Roman"/>
            <w:color w:val="auto"/>
            <w:szCs w:val="26"/>
            <w:u w:val="none"/>
            <w:lang w:val="vi-VN"/>
          </w:rPr>
          <w:t>https://vi.wi</w:t>
        </w:r>
        <w:bookmarkStart w:id="234" w:name="_GoBack"/>
        <w:bookmarkEnd w:id="234"/>
        <w:r w:rsidRPr="006A1B36">
          <w:rPr>
            <w:rStyle w:val="Hyperlink"/>
            <w:rFonts w:cs="Times New Roman"/>
            <w:color w:val="auto"/>
            <w:szCs w:val="26"/>
            <w:u w:val="none"/>
            <w:lang w:val="vi-VN"/>
          </w:rPr>
          <w:t>kipedia.org/wiki/Bitcoin</w:t>
        </w:r>
      </w:hyperlink>
    </w:p>
    <w:sectPr w:rsidR="006A1B36" w:rsidRPr="006A1B36" w:rsidSect="00B03F2E">
      <w:footerReference w:type="default" r:id="rId102"/>
      <w:pgSz w:w="11907" w:h="16840" w:code="9"/>
      <w:pgMar w:top="1134" w:right="1021" w:bottom="1134" w:left="1418" w:header="340" w:footer="34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Đỗ Anh Đức" w:date="2024-11-19T14:13:00Z" w:initials="ĐAĐ">
    <w:p w14:paraId="256431A9" w14:textId="0FD1E63B" w:rsidR="00374D85" w:rsidRDefault="00374D85">
      <w:pPr>
        <w:pStyle w:val="CommentText"/>
      </w:pPr>
      <w:r>
        <w:rPr>
          <w:rStyle w:val="CommentReference"/>
        </w:rPr>
        <w:annotationRef/>
      </w:r>
    </w:p>
  </w:comment>
  <w:comment w:id="155" w:author="Đỗ Anh Đức" w:date="2024-11-19T13:49:00Z" w:initials="ĐAĐ">
    <w:p w14:paraId="4573B387" w14:textId="02BB23FA" w:rsidR="00374D85" w:rsidRDefault="00374D85">
      <w:pPr>
        <w:pStyle w:val="CommentText"/>
      </w:pPr>
      <w:r>
        <w:rPr>
          <w:rStyle w:val="CommentReference"/>
        </w:rPr>
        <w:annotationRef/>
      </w:r>
    </w:p>
  </w:comment>
  <w:comment w:id="190" w:author="Đỗ Anh Đức" w:date="2024-11-20T20:16:00Z" w:initials="ĐAĐ">
    <w:p w14:paraId="25EF3550" w14:textId="64DCFEA6" w:rsidR="00D719D6" w:rsidRDefault="00D719D6">
      <w:pPr>
        <w:pStyle w:val="CommentText"/>
      </w:pPr>
      <w:r>
        <w:rPr>
          <w:rStyle w:val="CommentReference"/>
        </w:rPr>
        <w:annotationRef/>
      </w:r>
    </w:p>
  </w:comment>
  <w:comment w:id="210" w:author="Đỗ Anh Đức" w:date="2024-11-20T20:18:00Z" w:initials="ĐAĐ">
    <w:p w14:paraId="07B079F5" w14:textId="18434EB3" w:rsidR="00D719D6" w:rsidRDefault="00D719D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6431A9" w15:done="0"/>
  <w15:commentEx w15:paraId="4573B387" w15:done="1"/>
  <w15:commentEx w15:paraId="25EF3550" w15:done="0"/>
  <w15:commentEx w15:paraId="07B079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E8C221" w16cex:dateUtc="2024-11-20T13:16:00Z"/>
  <w16cex:commentExtensible w16cex:durableId="2AE8C282" w16cex:dateUtc="2024-11-20T1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6431A9" w16cid:durableId="2AE89856"/>
  <w16cid:commentId w16cid:paraId="4573B387" w16cid:durableId="2AE89857"/>
  <w16cid:commentId w16cid:paraId="25EF3550" w16cid:durableId="2AE8C221"/>
  <w16cid:commentId w16cid:paraId="07B079F5" w16cid:durableId="2AE8C28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324E43" w14:textId="77777777" w:rsidR="00677F22" w:rsidRDefault="00677F22" w:rsidP="00A16434">
      <w:pPr>
        <w:spacing w:line="240" w:lineRule="auto"/>
      </w:pPr>
      <w:r>
        <w:separator/>
      </w:r>
    </w:p>
  </w:endnote>
  <w:endnote w:type="continuationSeparator" w:id="0">
    <w:p w14:paraId="289410EC" w14:textId="77777777" w:rsidR="00677F22" w:rsidRDefault="00677F22" w:rsidP="00A164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Text Semibold">
    <w:altName w:val="Times New Roman"/>
    <w:charset w:val="00"/>
    <w:family w:val="auto"/>
    <w:pitch w:val="variable"/>
    <w:sig w:usb0="A00002EF" w:usb1="4000204B" w:usb2="00000000" w:usb3="00000000" w:csb0="0000019F" w:csb1="00000000"/>
  </w:font>
  <w:font w:name="游明朝">
    <w:panose1 w:val="02020400000000000000"/>
    <w:charset w:val="80"/>
    <w:family w:val="roman"/>
    <w:pitch w:val="variable"/>
    <w:sig w:usb0="800002E7" w:usb1="2AC7FCFF" w:usb2="00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449856"/>
      <w:docPartObj>
        <w:docPartGallery w:val="Page Numbers (Bottom of Page)"/>
        <w:docPartUnique/>
      </w:docPartObj>
    </w:sdtPr>
    <w:sdtEndPr>
      <w:rPr>
        <w:noProof/>
      </w:rPr>
    </w:sdtEndPr>
    <w:sdtContent>
      <w:p w14:paraId="044F611F" w14:textId="04DC399E" w:rsidR="00374D85" w:rsidRDefault="00374D85">
        <w:pPr>
          <w:pStyle w:val="Footer"/>
          <w:jc w:val="right"/>
        </w:pPr>
        <w:r>
          <w:fldChar w:fldCharType="begin"/>
        </w:r>
        <w:r>
          <w:instrText xml:space="preserve"> PAGE   \* MERGEFORMAT </w:instrText>
        </w:r>
        <w:r>
          <w:fldChar w:fldCharType="separate"/>
        </w:r>
        <w:r w:rsidR="006A1B36">
          <w:rPr>
            <w:noProof/>
          </w:rPr>
          <w:t>41</w:t>
        </w:r>
        <w:r>
          <w:rPr>
            <w:noProof/>
          </w:rPr>
          <w:fldChar w:fldCharType="end"/>
        </w:r>
      </w:p>
    </w:sdtContent>
  </w:sdt>
  <w:p w14:paraId="0E4BD4C8" w14:textId="03523888" w:rsidR="00374D85" w:rsidRDefault="00374D85" w:rsidP="00A16434">
    <w:pPr>
      <w:pStyle w:val="Footer"/>
      <w:tabs>
        <w:tab w:val="clear" w:pos="4513"/>
        <w:tab w:val="clear" w:pos="9026"/>
        <w:tab w:val="left" w:pos="1470"/>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2E19B5A2" w:rsidR="00374D85" w:rsidRDefault="00374D85">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6A1B36">
      <w:rPr>
        <w:noProof/>
        <w:sz w:val="22"/>
      </w:rPr>
      <w:t>49</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C6BFF0" w14:textId="77777777" w:rsidR="00677F22" w:rsidRDefault="00677F22" w:rsidP="00A16434">
      <w:pPr>
        <w:spacing w:line="240" w:lineRule="auto"/>
      </w:pPr>
      <w:r>
        <w:separator/>
      </w:r>
    </w:p>
  </w:footnote>
  <w:footnote w:type="continuationSeparator" w:id="0">
    <w:p w14:paraId="1C41D9E6" w14:textId="77777777" w:rsidR="00677F22" w:rsidRDefault="00677F22" w:rsidP="00A164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14B42"/>
    <w:multiLevelType w:val="hybridMultilevel"/>
    <w:tmpl w:val="DAEE576E"/>
    <w:lvl w:ilvl="0" w:tplc="04090001">
      <w:start w:val="1"/>
      <w:numFmt w:val="bullet"/>
      <w:lvlText w:val=""/>
      <w:lvlJc w:val="left"/>
      <w:pPr>
        <w:ind w:left="965" w:hanging="425"/>
      </w:pPr>
      <w:rPr>
        <w:rFonts w:ascii="Symbol" w:hAnsi="Symbol" w:hint="default"/>
        <w:w w:val="99"/>
        <w:sz w:val="26"/>
        <w:szCs w:val="26"/>
        <w:lang w:eastAsia="en-US" w:bidi="ar-SA"/>
      </w:rPr>
    </w:lvl>
    <w:lvl w:ilvl="1" w:tplc="BFC43B68">
      <w:numFmt w:val="bullet"/>
      <w:lvlText w:val="•"/>
      <w:lvlJc w:val="left"/>
      <w:pPr>
        <w:ind w:left="1850" w:hanging="425"/>
      </w:pPr>
      <w:rPr>
        <w:lang w:eastAsia="en-US" w:bidi="ar-SA"/>
      </w:rPr>
    </w:lvl>
    <w:lvl w:ilvl="2" w:tplc="8EEA353C">
      <w:numFmt w:val="bullet"/>
      <w:lvlText w:val="•"/>
      <w:lvlJc w:val="left"/>
      <w:pPr>
        <w:ind w:left="2741" w:hanging="425"/>
      </w:pPr>
      <w:rPr>
        <w:lang w:eastAsia="en-US" w:bidi="ar-SA"/>
      </w:rPr>
    </w:lvl>
    <w:lvl w:ilvl="3" w:tplc="9766C272">
      <w:numFmt w:val="bullet"/>
      <w:lvlText w:val="•"/>
      <w:lvlJc w:val="left"/>
      <w:pPr>
        <w:ind w:left="3631" w:hanging="425"/>
      </w:pPr>
      <w:rPr>
        <w:lang w:eastAsia="en-US" w:bidi="ar-SA"/>
      </w:rPr>
    </w:lvl>
    <w:lvl w:ilvl="4" w:tplc="43D24F0A">
      <w:numFmt w:val="bullet"/>
      <w:lvlText w:val="•"/>
      <w:lvlJc w:val="left"/>
      <w:pPr>
        <w:ind w:left="4522" w:hanging="425"/>
      </w:pPr>
      <w:rPr>
        <w:lang w:eastAsia="en-US" w:bidi="ar-SA"/>
      </w:rPr>
    </w:lvl>
    <w:lvl w:ilvl="5" w:tplc="AEE89622">
      <w:numFmt w:val="bullet"/>
      <w:lvlText w:val="•"/>
      <w:lvlJc w:val="left"/>
      <w:pPr>
        <w:ind w:left="5413" w:hanging="425"/>
      </w:pPr>
      <w:rPr>
        <w:lang w:eastAsia="en-US" w:bidi="ar-SA"/>
      </w:rPr>
    </w:lvl>
    <w:lvl w:ilvl="6" w:tplc="30DE36C6">
      <w:numFmt w:val="bullet"/>
      <w:lvlText w:val="•"/>
      <w:lvlJc w:val="left"/>
      <w:pPr>
        <w:ind w:left="6303" w:hanging="425"/>
      </w:pPr>
      <w:rPr>
        <w:lang w:eastAsia="en-US" w:bidi="ar-SA"/>
      </w:rPr>
    </w:lvl>
    <w:lvl w:ilvl="7" w:tplc="97CCFCCA">
      <w:numFmt w:val="bullet"/>
      <w:lvlText w:val="•"/>
      <w:lvlJc w:val="left"/>
      <w:pPr>
        <w:ind w:left="7194" w:hanging="425"/>
      </w:pPr>
      <w:rPr>
        <w:lang w:eastAsia="en-US" w:bidi="ar-SA"/>
      </w:rPr>
    </w:lvl>
    <w:lvl w:ilvl="8" w:tplc="7A2A34D8">
      <w:numFmt w:val="bullet"/>
      <w:lvlText w:val="•"/>
      <w:lvlJc w:val="left"/>
      <w:pPr>
        <w:ind w:left="8085" w:hanging="425"/>
      </w:pPr>
      <w:rPr>
        <w:lang w:eastAsia="en-US" w:bidi="ar-SA"/>
      </w:rPr>
    </w:lvl>
  </w:abstractNum>
  <w:abstractNum w:abstractNumId="1" w15:restartNumberingAfterBreak="0">
    <w:nsid w:val="00420C29"/>
    <w:multiLevelType w:val="hybridMultilevel"/>
    <w:tmpl w:val="72E8B040"/>
    <w:lvl w:ilvl="0" w:tplc="04090001">
      <w:start w:val="1"/>
      <w:numFmt w:val="bullet"/>
      <w:lvlText w:val=""/>
      <w:lvlJc w:val="left"/>
      <w:pPr>
        <w:ind w:left="1494" w:hanging="360"/>
      </w:pPr>
      <w:rPr>
        <w:rFonts w:ascii="Symbol" w:hAnsi="Symbol"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2" w15:restartNumberingAfterBreak="0">
    <w:nsid w:val="01A2519B"/>
    <w:multiLevelType w:val="hybridMultilevel"/>
    <w:tmpl w:val="CEF4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40CFD"/>
    <w:multiLevelType w:val="hybridMultilevel"/>
    <w:tmpl w:val="0EAACF68"/>
    <w:lvl w:ilvl="0" w:tplc="CB0ABDE0">
      <w:start w:val="1"/>
      <w:numFmt w:val="bullet"/>
      <w:lvlText w:val="*"/>
      <w:lvlJc w:val="left"/>
      <w:pPr>
        <w:ind w:left="1008" w:hanging="360"/>
      </w:pPr>
      <w:rPr>
        <w:rFonts w:ascii="Sitka Text Semibold" w:hAnsi="Sitka Text Semibold"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02B502BB"/>
    <w:multiLevelType w:val="hybridMultilevel"/>
    <w:tmpl w:val="CFA811C6"/>
    <w:lvl w:ilvl="0" w:tplc="CB5C0D28">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8C3B96"/>
    <w:multiLevelType w:val="hybridMultilevel"/>
    <w:tmpl w:val="620E43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58128B"/>
    <w:multiLevelType w:val="hybridMultilevel"/>
    <w:tmpl w:val="495E0C38"/>
    <w:lvl w:ilvl="0" w:tplc="CB0ABDE0">
      <w:start w:val="1"/>
      <w:numFmt w:val="bullet"/>
      <w:lvlText w:val="*"/>
      <w:lvlJc w:val="left"/>
      <w:pPr>
        <w:ind w:left="1008" w:hanging="360"/>
      </w:pPr>
      <w:rPr>
        <w:rFonts w:ascii="Sitka Text Semibold" w:hAnsi="Sitka Text Semibold"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076E272A"/>
    <w:multiLevelType w:val="hybridMultilevel"/>
    <w:tmpl w:val="5DF6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9C625E"/>
    <w:multiLevelType w:val="hybridMultilevel"/>
    <w:tmpl w:val="024C5B42"/>
    <w:lvl w:ilvl="0" w:tplc="042A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D6E6104"/>
    <w:multiLevelType w:val="multilevel"/>
    <w:tmpl w:val="4EE4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D57E2E"/>
    <w:multiLevelType w:val="multilevel"/>
    <w:tmpl w:val="097E872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16683D"/>
    <w:multiLevelType w:val="hybridMultilevel"/>
    <w:tmpl w:val="8974890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2" w15:restartNumberingAfterBreak="0">
    <w:nsid w:val="142C1B38"/>
    <w:multiLevelType w:val="hybridMultilevel"/>
    <w:tmpl w:val="7A827008"/>
    <w:lvl w:ilvl="0" w:tplc="787470D4">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76A"/>
    <w:multiLevelType w:val="hybridMultilevel"/>
    <w:tmpl w:val="03064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756E6F"/>
    <w:multiLevelType w:val="multilevel"/>
    <w:tmpl w:val="17A80A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F6263B"/>
    <w:multiLevelType w:val="hybridMultilevel"/>
    <w:tmpl w:val="8D047230"/>
    <w:lvl w:ilvl="0" w:tplc="012C6CF4">
      <w:start w:val="1"/>
      <w:numFmt w:val="bullet"/>
      <w:pStyle w:val="CTDT-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604584C"/>
    <w:multiLevelType w:val="hybridMultilevel"/>
    <w:tmpl w:val="54D49E28"/>
    <w:lvl w:ilvl="0" w:tplc="CB5C0D2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F7686C"/>
    <w:multiLevelType w:val="multilevel"/>
    <w:tmpl w:val="198C93C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D5E50D5"/>
    <w:multiLevelType w:val="hybridMultilevel"/>
    <w:tmpl w:val="8DC8B5AC"/>
    <w:lvl w:ilvl="0" w:tplc="CB5C0D2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9B402D"/>
    <w:multiLevelType w:val="hybridMultilevel"/>
    <w:tmpl w:val="A0044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666A3B"/>
    <w:multiLevelType w:val="hybridMultilevel"/>
    <w:tmpl w:val="6DB8BCF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1" w15:restartNumberingAfterBreak="0">
    <w:nsid w:val="29BE0F83"/>
    <w:multiLevelType w:val="hybridMultilevel"/>
    <w:tmpl w:val="B1DA8F34"/>
    <w:lvl w:ilvl="0" w:tplc="CB0ABDE0">
      <w:start w:val="1"/>
      <w:numFmt w:val="bullet"/>
      <w:lvlText w:val="*"/>
      <w:lvlJc w:val="left"/>
      <w:pPr>
        <w:ind w:left="1284" w:hanging="360"/>
      </w:pPr>
      <w:rPr>
        <w:rFonts w:ascii="Sitka Text Semibold" w:hAnsi="Sitka Text Semibold"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22" w15:restartNumberingAfterBreak="0">
    <w:nsid w:val="2C5730D8"/>
    <w:multiLevelType w:val="hybridMultilevel"/>
    <w:tmpl w:val="19923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297C4B"/>
    <w:multiLevelType w:val="hybridMultilevel"/>
    <w:tmpl w:val="518E10C6"/>
    <w:lvl w:ilvl="0" w:tplc="0409001B">
      <w:start w:val="1"/>
      <w:numFmt w:val="lowerRoman"/>
      <w:lvlText w:val="%1."/>
      <w:lvlJc w:val="righ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4" w15:restartNumberingAfterBreak="0">
    <w:nsid w:val="306A0980"/>
    <w:multiLevelType w:val="hybridMultilevel"/>
    <w:tmpl w:val="B4B03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6D58E3"/>
    <w:multiLevelType w:val="hybridMultilevel"/>
    <w:tmpl w:val="FEE685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CD14A3"/>
    <w:multiLevelType w:val="hybridMultilevel"/>
    <w:tmpl w:val="C1266CA4"/>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7" w15:restartNumberingAfterBreak="0">
    <w:nsid w:val="382E7586"/>
    <w:multiLevelType w:val="hybridMultilevel"/>
    <w:tmpl w:val="5038FB0E"/>
    <w:lvl w:ilvl="0" w:tplc="0FD265D2">
      <w:start w:val="1"/>
      <w:numFmt w:val="decimal"/>
      <w:lvlText w:val="%1."/>
      <w:lvlJc w:val="left"/>
      <w:pPr>
        <w:ind w:left="630" w:hanging="360"/>
      </w:pPr>
      <w:rPr>
        <w:rFonts w:hint="default"/>
        <w:b/>
        <w:bCs/>
        <w:i w:val="0"/>
        <w:i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396765B1"/>
    <w:multiLevelType w:val="hybridMultilevel"/>
    <w:tmpl w:val="2CB46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0A3965"/>
    <w:multiLevelType w:val="hybridMultilevel"/>
    <w:tmpl w:val="0F348454"/>
    <w:lvl w:ilvl="0" w:tplc="CB5C0D28">
      <w:start w:val="4"/>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0" w15:restartNumberingAfterBreak="0">
    <w:nsid w:val="40F24BAD"/>
    <w:multiLevelType w:val="multilevel"/>
    <w:tmpl w:val="FB686A96"/>
    <w:lvl w:ilvl="0">
      <w:start w:val="1"/>
      <w:numFmt w:val="decimal"/>
      <w:pStyle w:val="CTDT-H1"/>
      <w:suff w:val="space"/>
      <w:lvlText w:val="CHƯƠNG %1."/>
      <w:lvlJc w:val="left"/>
      <w:pPr>
        <w:ind w:left="0" w:firstLine="0"/>
      </w:pPr>
      <w:rPr>
        <w:rFonts w:ascii="Times New Roman Bold" w:hAnsi="Times New Roman Bold" w:hint="default"/>
        <w:b/>
        <w:i w:val="0"/>
        <w:sz w:val="26"/>
      </w:rPr>
    </w:lvl>
    <w:lvl w:ilvl="1">
      <w:start w:val="1"/>
      <w:numFmt w:val="decimal"/>
      <w:pStyle w:val="CTDT-H2"/>
      <w:suff w:val="space"/>
      <w:lvlText w:val="%1.%2"/>
      <w:lvlJc w:val="left"/>
      <w:pPr>
        <w:ind w:left="0" w:firstLine="0"/>
      </w:pPr>
      <w:rPr>
        <w:rFonts w:ascii="Times New Roman Bold" w:hAnsi="Times New Roman Bold" w:hint="default"/>
        <w:b/>
        <w:i w:val="0"/>
        <w:sz w:val="28"/>
      </w:rPr>
    </w:lvl>
    <w:lvl w:ilvl="2">
      <w:start w:val="1"/>
      <w:numFmt w:val="decimal"/>
      <w:pStyle w:val="CTDT-H3"/>
      <w:suff w:val="space"/>
      <w:lvlText w:val="%1.%2.%3"/>
      <w:lvlJc w:val="left"/>
      <w:pPr>
        <w:ind w:left="0" w:firstLine="0"/>
      </w:pPr>
      <w:rPr>
        <w:rFonts w:ascii="Times New Roman Bold" w:hAnsi="Times New Roman Bold" w:hint="default"/>
        <w:b/>
        <w:i/>
        <w:sz w:val="26"/>
      </w:rPr>
    </w:lvl>
    <w:lvl w:ilvl="3">
      <w:start w:val="1"/>
      <w:numFmt w:val="decimal"/>
      <w:pStyle w:val="CTDT-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1592BFC"/>
    <w:multiLevelType w:val="hybridMultilevel"/>
    <w:tmpl w:val="25302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4F0B5A"/>
    <w:multiLevelType w:val="hybridMultilevel"/>
    <w:tmpl w:val="64A215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F66528"/>
    <w:multiLevelType w:val="hybridMultilevel"/>
    <w:tmpl w:val="063EC6E8"/>
    <w:lvl w:ilvl="0" w:tplc="500EA810">
      <w:start w:val="1"/>
      <w:numFmt w:val="decimal"/>
      <w:pStyle w:val="CTDT-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46B259BE"/>
    <w:multiLevelType w:val="hybridMultilevel"/>
    <w:tmpl w:val="49E07354"/>
    <w:lvl w:ilvl="0" w:tplc="B428D126">
      <w:start w:val="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EE5F57"/>
    <w:multiLevelType w:val="hybridMultilevel"/>
    <w:tmpl w:val="9F14492E"/>
    <w:lvl w:ilvl="0" w:tplc="E28A4E1C">
      <w:start w:val="1"/>
      <w:numFmt w:val="decimal"/>
      <w:pStyle w:val="CTDT-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49E92297"/>
    <w:multiLevelType w:val="hybridMultilevel"/>
    <w:tmpl w:val="66B8106E"/>
    <w:lvl w:ilvl="0" w:tplc="DAEE6B80">
      <w:start w:val="1"/>
      <w:numFmt w:val="bullet"/>
      <w:pStyle w:val="CTDT-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4D5D2151"/>
    <w:multiLevelType w:val="hybridMultilevel"/>
    <w:tmpl w:val="2474D7A4"/>
    <w:lvl w:ilvl="0" w:tplc="1AC09B28">
      <w:start w:val="1"/>
      <w:numFmt w:val="decimal"/>
      <w:pStyle w:val="CTDT-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4DEF108D"/>
    <w:multiLevelType w:val="hybridMultilevel"/>
    <w:tmpl w:val="24064D20"/>
    <w:lvl w:ilvl="0" w:tplc="04090001">
      <w:start w:val="1"/>
      <w:numFmt w:val="bullet"/>
      <w:lvlText w:val=""/>
      <w:lvlJc w:val="left"/>
      <w:pPr>
        <w:ind w:left="1259" w:hanging="360"/>
      </w:pPr>
      <w:rPr>
        <w:rFonts w:ascii="Symbol" w:hAnsi="Symbol"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39" w15:restartNumberingAfterBreak="0">
    <w:nsid w:val="536E6319"/>
    <w:multiLevelType w:val="hybridMultilevel"/>
    <w:tmpl w:val="E954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297BBC"/>
    <w:multiLevelType w:val="hybridMultilevel"/>
    <w:tmpl w:val="427636AE"/>
    <w:lvl w:ilvl="0" w:tplc="CB5C0D2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706C5F"/>
    <w:multiLevelType w:val="hybridMultilevel"/>
    <w:tmpl w:val="7E761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7A7D92"/>
    <w:multiLevelType w:val="hybridMultilevel"/>
    <w:tmpl w:val="225A5248"/>
    <w:lvl w:ilvl="0" w:tplc="CB5C0D2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F4593A"/>
    <w:multiLevelType w:val="hybridMultilevel"/>
    <w:tmpl w:val="8A3E1360"/>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4" w15:restartNumberingAfterBreak="0">
    <w:nsid w:val="5DB403F2"/>
    <w:multiLevelType w:val="multilevel"/>
    <w:tmpl w:val="F182CC5C"/>
    <w:lvl w:ilvl="0">
      <w:start w:val="1"/>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0683F93"/>
    <w:multiLevelType w:val="hybridMultilevel"/>
    <w:tmpl w:val="4F141D2E"/>
    <w:lvl w:ilvl="0" w:tplc="CA247B8C">
      <w:start w:val="1"/>
      <w:numFmt w:val="decimal"/>
      <w:pStyle w:val="CTDT-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62036B72"/>
    <w:multiLevelType w:val="hybridMultilevel"/>
    <w:tmpl w:val="AA9251C0"/>
    <w:lvl w:ilvl="0" w:tplc="CB5C0D2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3A4D3A"/>
    <w:multiLevelType w:val="hybridMultilevel"/>
    <w:tmpl w:val="DC240034"/>
    <w:lvl w:ilvl="0" w:tplc="CB5C0D28">
      <w:start w:val="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3260D5"/>
    <w:multiLevelType w:val="hybridMultilevel"/>
    <w:tmpl w:val="317CC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9F4C36"/>
    <w:multiLevelType w:val="hybridMultilevel"/>
    <w:tmpl w:val="EB7A3870"/>
    <w:lvl w:ilvl="0" w:tplc="CB5C0D28">
      <w:start w:val="4"/>
      <w:numFmt w:val="bullet"/>
      <w:lvlText w:val="-"/>
      <w:lvlJc w:val="left"/>
      <w:pPr>
        <w:ind w:left="832" w:hanging="360"/>
      </w:pPr>
      <w:rPr>
        <w:rFonts w:ascii="Times New Roman" w:eastAsiaTheme="minorEastAsia" w:hAnsi="Times New Roman" w:cs="Times New Roman" w:hint="default"/>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50" w15:restartNumberingAfterBreak="0">
    <w:nsid w:val="69F229AE"/>
    <w:multiLevelType w:val="hybridMultilevel"/>
    <w:tmpl w:val="7CDEEB4A"/>
    <w:lvl w:ilvl="0" w:tplc="CB0ABDE0">
      <w:start w:val="1"/>
      <w:numFmt w:val="bullet"/>
      <w:lvlText w:val="*"/>
      <w:lvlJc w:val="left"/>
      <w:pPr>
        <w:ind w:left="720" w:hanging="360"/>
      </w:pPr>
      <w:rPr>
        <w:rFonts w:ascii="Sitka Text Semibold" w:hAnsi="Sitka Text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7F53DC"/>
    <w:multiLevelType w:val="hybridMultilevel"/>
    <w:tmpl w:val="41582770"/>
    <w:lvl w:ilvl="0" w:tplc="F12224FE">
      <w:start w:val="1"/>
      <w:numFmt w:val="decimal"/>
      <w:pStyle w:val="CTDT-NumerRef"/>
      <w:lvlText w:val="[%1]"/>
      <w:lvlJc w:val="left"/>
      <w:pPr>
        <w:ind w:left="360" w:hanging="360"/>
      </w:pPr>
      <w:rPr>
        <w:rFonts w:hint="default"/>
      </w:rPr>
    </w:lvl>
    <w:lvl w:ilvl="1" w:tplc="0C090019">
      <w:start w:val="1"/>
      <w:numFmt w:val="lowerLetter"/>
      <w:lvlText w:val="%2."/>
      <w:lvlJc w:val="left"/>
      <w:pPr>
        <w:ind w:left="1170" w:hanging="360"/>
      </w:pPr>
    </w:lvl>
    <w:lvl w:ilvl="2" w:tplc="0C09001B" w:tentative="1">
      <w:start w:val="1"/>
      <w:numFmt w:val="lowerRoman"/>
      <w:lvlText w:val="%3."/>
      <w:lvlJc w:val="right"/>
      <w:pPr>
        <w:ind w:left="1890" w:hanging="180"/>
      </w:pPr>
    </w:lvl>
    <w:lvl w:ilvl="3" w:tplc="0C09000F" w:tentative="1">
      <w:start w:val="1"/>
      <w:numFmt w:val="decimal"/>
      <w:lvlText w:val="%4."/>
      <w:lvlJc w:val="left"/>
      <w:pPr>
        <w:ind w:left="2610" w:hanging="360"/>
      </w:pPr>
    </w:lvl>
    <w:lvl w:ilvl="4" w:tplc="0C090019" w:tentative="1">
      <w:start w:val="1"/>
      <w:numFmt w:val="lowerLetter"/>
      <w:lvlText w:val="%5."/>
      <w:lvlJc w:val="left"/>
      <w:pPr>
        <w:ind w:left="3330" w:hanging="360"/>
      </w:pPr>
    </w:lvl>
    <w:lvl w:ilvl="5" w:tplc="0C09001B" w:tentative="1">
      <w:start w:val="1"/>
      <w:numFmt w:val="lowerRoman"/>
      <w:lvlText w:val="%6."/>
      <w:lvlJc w:val="right"/>
      <w:pPr>
        <w:ind w:left="4050" w:hanging="180"/>
      </w:pPr>
    </w:lvl>
    <w:lvl w:ilvl="6" w:tplc="0C09000F" w:tentative="1">
      <w:start w:val="1"/>
      <w:numFmt w:val="decimal"/>
      <w:lvlText w:val="%7."/>
      <w:lvlJc w:val="left"/>
      <w:pPr>
        <w:ind w:left="4770" w:hanging="360"/>
      </w:pPr>
    </w:lvl>
    <w:lvl w:ilvl="7" w:tplc="0C090019" w:tentative="1">
      <w:start w:val="1"/>
      <w:numFmt w:val="lowerLetter"/>
      <w:lvlText w:val="%8."/>
      <w:lvlJc w:val="left"/>
      <w:pPr>
        <w:ind w:left="5490" w:hanging="360"/>
      </w:pPr>
    </w:lvl>
    <w:lvl w:ilvl="8" w:tplc="0C09001B" w:tentative="1">
      <w:start w:val="1"/>
      <w:numFmt w:val="lowerRoman"/>
      <w:lvlText w:val="%9."/>
      <w:lvlJc w:val="right"/>
      <w:pPr>
        <w:ind w:left="6210" w:hanging="180"/>
      </w:pPr>
    </w:lvl>
  </w:abstractNum>
  <w:abstractNum w:abstractNumId="52" w15:restartNumberingAfterBreak="0">
    <w:nsid w:val="75B030CE"/>
    <w:multiLevelType w:val="hybridMultilevel"/>
    <w:tmpl w:val="AE826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053DC5"/>
    <w:multiLevelType w:val="hybridMultilevel"/>
    <w:tmpl w:val="C4DA712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4" w15:restartNumberingAfterBreak="0">
    <w:nsid w:val="7CF64914"/>
    <w:multiLevelType w:val="multilevel"/>
    <w:tmpl w:val="198C93CE"/>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35"/>
  </w:num>
  <w:num w:numId="3">
    <w:abstractNumId w:val="36"/>
  </w:num>
  <w:num w:numId="4">
    <w:abstractNumId w:val="45"/>
  </w:num>
  <w:num w:numId="5">
    <w:abstractNumId w:val="30"/>
  </w:num>
  <w:num w:numId="6">
    <w:abstractNumId w:val="37"/>
  </w:num>
  <w:num w:numId="7">
    <w:abstractNumId w:val="33"/>
  </w:num>
  <w:num w:numId="8">
    <w:abstractNumId w:val="51"/>
  </w:num>
  <w:num w:numId="9">
    <w:abstractNumId w:val="9"/>
  </w:num>
  <w:num w:numId="10">
    <w:abstractNumId w:val="14"/>
  </w:num>
  <w:num w:numId="11">
    <w:abstractNumId w:val="29"/>
  </w:num>
  <w:num w:numId="12">
    <w:abstractNumId w:val="50"/>
  </w:num>
  <w:num w:numId="13">
    <w:abstractNumId w:val="18"/>
  </w:num>
  <w:num w:numId="14">
    <w:abstractNumId w:val="40"/>
  </w:num>
  <w:num w:numId="15">
    <w:abstractNumId w:val="4"/>
  </w:num>
  <w:num w:numId="16">
    <w:abstractNumId w:val="6"/>
  </w:num>
  <w:num w:numId="17">
    <w:abstractNumId w:val="3"/>
  </w:num>
  <w:num w:numId="18">
    <w:abstractNumId w:val="21"/>
  </w:num>
  <w:num w:numId="19">
    <w:abstractNumId w:val="46"/>
  </w:num>
  <w:num w:numId="20">
    <w:abstractNumId w:val="48"/>
  </w:num>
  <w:num w:numId="21">
    <w:abstractNumId w:val="34"/>
  </w:num>
  <w:num w:numId="22">
    <w:abstractNumId w:val="42"/>
  </w:num>
  <w:num w:numId="23">
    <w:abstractNumId w:val="7"/>
  </w:num>
  <w:num w:numId="24">
    <w:abstractNumId w:val="41"/>
  </w:num>
  <w:num w:numId="25">
    <w:abstractNumId w:val="47"/>
  </w:num>
  <w:num w:numId="26">
    <w:abstractNumId w:val="19"/>
  </w:num>
  <w:num w:numId="27">
    <w:abstractNumId w:val="28"/>
  </w:num>
  <w:num w:numId="28">
    <w:abstractNumId w:val="22"/>
  </w:num>
  <w:num w:numId="29">
    <w:abstractNumId w:val="2"/>
  </w:num>
  <w:num w:numId="30">
    <w:abstractNumId w:val="39"/>
  </w:num>
  <w:num w:numId="31">
    <w:abstractNumId w:val="1"/>
  </w:num>
  <w:num w:numId="32">
    <w:abstractNumId w:val="8"/>
  </w:num>
  <w:num w:numId="33">
    <w:abstractNumId w:val="20"/>
  </w:num>
  <w:num w:numId="34">
    <w:abstractNumId w:val="11"/>
  </w:num>
  <w:num w:numId="35">
    <w:abstractNumId w:val="43"/>
  </w:num>
  <w:num w:numId="36">
    <w:abstractNumId w:val="26"/>
  </w:num>
  <w:num w:numId="37">
    <w:abstractNumId w:val="0"/>
  </w:num>
  <w:num w:numId="38">
    <w:abstractNumId w:val="38"/>
  </w:num>
  <w:num w:numId="39">
    <w:abstractNumId w:val="5"/>
  </w:num>
  <w:num w:numId="40">
    <w:abstractNumId w:val="24"/>
  </w:num>
  <w:num w:numId="41">
    <w:abstractNumId w:val="16"/>
  </w:num>
  <w:num w:numId="42">
    <w:abstractNumId w:val="49"/>
  </w:num>
  <w:num w:numId="43">
    <w:abstractNumId w:val="13"/>
  </w:num>
  <w:num w:numId="44">
    <w:abstractNumId w:val="52"/>
  </w:num>
  <w:num w:numId="45">
    <w:abstractNumId w:val="32"/>
  </w:num>
  <w:num w:numId="46">
    <w:abstractNumId w:val="31"/>
  </w:num>
  <w:num w:numId="47">
    <w:abstractNumId w:val="53"/>
  </w:num>
  <w:num w:numId="48">
    <w:abstractNumId w:val="27"/>
  </w:num>
  <w:num w:numId="49">
    <w:abstractNumId w:val="12"/>
  </w:num>
  <w:num w:numId="50">
    <w:abstractNumId w:val="23"/>
  </w:num>
  <w:num w:numId="51">
    <w:abstractNumId w:val="17"/>
  </w:num>
  <w:num w:numId="52">
    <w:abstractNumId w:val="10"/>
  </w:num>
  <w:num w:numId="53">
    <w:abstractNumId w:val="25"/>
  </w:num>
  <w:num w:numId="54">
    <w:abstractNumId w:val="44"/>
  </w:num>
  <w:num w:numId="55">
    <w:abstractNumId w:val="54"/>
  </w:num>
  <w:num w:numId="56">
    <w:abstractNumId w:val="51"/>
    <w:lvlOverride w:ilvl="0">
      <w:startOverride w:val="1"/>
    </w:lvlOverride>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Đỗ Anh Đức">
    <w15:presenceInfo w15:providerId="Windows Live" w15:userId="96fd9b4c454b88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90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065F0"/>
    <w:rsid w:val="00011D65"/>
    <w:rsid w:val="00011DC2"/>
    <w:rsid w:val="00013216"/>
    <w:rsid w:val="00013CBA"/>
    <w:rsid w:val="0002204D"/>
    <w:rsid w:val="00024839"/>
    <w:rsid w:val="00027089"/>
    <w:rsid w:val="000279B5"/>
    <w:rsid w:val="00030033"/>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3B63"/>
    <w:rsid w:val="0006405F"/>
    <w:rsid w:val="000716CB"/>
    <w:rsid w:val="000718FF"/>
    <w:rsid w:val="00075007"/>
    <w:rsid w:val="00075B0B"/>
    <w:rsid w:val="000800D7"/>
    <w:rsid w:val="0008072E"/>
    <w:rsid w:val="00080A3A"/>
    <w:rsid w:val="00081190"/>
    <w:rsid w:val="000838FA"/>
    <w:rsid w:val="00086134"/>
    <w:rsid w:val="00086322"/>
    <w:rsid w:val="0008742B"/>
    <w:rsid w:val="00087435"/>
    <w:rsid w:val="00090C14"/>
    <w:rsid w:val="000951A0"/>
    <w:rsid w:val="000A3279"/>
    <w:rsid w:val="000A5770"/>
    <w:rsid w:val="000A6D26"/>
    <w:rsid w:val="000B2BB2"/>
    <w:rsid w:val="000B5005"/>
    <w:rsid w:val="000B7A1D"/>
    <w:rsid w:val="000B7A59"/>
    <w:rsid w:val="000C0F0C"/>
    <w:rsid w:val="000C1CA1"/>
    <w:rsid w:val="000C2282"/>
    <w:rsid w:val="000C2C39"/>
    <w:rsid w:val="000C5FCD"/>
    <w:rsid w:val="000C636E"/>
    <w:rsid w:val="000D411D"/>
    <w:rsid w:val="000D60D7"/>
    <w:rsid w:val="000E08CD"/>
    <w:rsid w:val="000E1986"/>
    <w:rsid w:val="000E1DA8"/>
    <w:rsid w:val="000E2C11"/>
    <w:rsid w:val="000E4308"/>
    <w:rsid w:val="000E5D59"/>
    <w:rsid w:val="000E6DCC"/>
    <w:rsid w:val="000E7920"/>
    <w:rsid w:val="000F0063"/>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4A41"/>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4470B"/>
    <w:rsid w:val="00150D98"/>
    <w:rsid w:val="0015133D"/>
    <w:rsid w:val="00154AE8"/>
    <w:rsid w:val="00156F92"/>
    <w:rsid w:val="00160D78"/>
    <w:rsid w:val="0016218E"/>
    <w:rsid w:val="00162235"/>
    <w:rsid w:val="00162308"/>
    <w:rsid w:val="001633C1"/>
    <w:rsid w:val="00163C03"/>
    <w:rsid w:val="00164A69"/>
    <w:rsid w:val="001724A1"/>
    <w:rsid w:val="001738F3"/>
    <w:rsid w:val="00174877"/>
    <w:rsid w:val="00174EE0"/>
    <w:rsid w:val="001752CF"/>
    <w:rsid w:val="001761C1"/>
    <w:rsid w:val="00176672"/>
    <w:rsid w:val="001776C5"/>
    <w:rsid w:val="00180445"/>
    <w:rsid w:val="00180448"/>
    <w:rsid w:val="00186891"/>
    <w:rsid w:val="001873CF"/>
    <w:rsid w:val="00187C76"/>
    <w:rsid w:val="00191626"/>
    <w:rsid w:val="001941A0"/>
    <w:rsid w:val="00195D66"/>
    <w:rsid w:val="001A136C"/>
    <w:rsid w:val="001A1F91"/>
    <w:rsid w:val="001A3927"/>
    <w:rsid w:val="001A6647"/>
    <w:rsid w:val="001B0F54"/>
    <w:rsid w:val="001B13DE"/>
    <w:rsid w:val="001B38C4"/>
    <w:rsid w:val="001B6469"/>
    <w:rsid w:val="001B660F"/>
    <w:rsid w:val="001C187F"/>
    <w:rsid w:val="001C20DD"/>
    <w:rsid w:val="001C5E9E"/>
    <w:rsid w:val="001D06FD"/>
    <w:rsid w:val="001D31C7"/>
    <w:rsid w:val="001D5EA4"/>
    <w:rsid w:val="001D709B"/>
    <w:rsid w:val="001E2F27"/>
    <w:rsid w:val="001E589E"/>
    <w:rsid w:val="001F4805"/>
    <w:rsid w:val="001F5FED"/>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8E5"/>
    <w:rsid w:val="00224E68"/>
    <w:rsid w:val="0022641B"/>
    <w:rsid w:val="00227019"/>
    <w:rsid w:val="002276F4"/>
    <w:rsid w:val="00231189"/>
    <w:rsid w:val="00232594"/>
    <w:rsid w:val="00232ABF"/>
    <w:rsid w:val="00233009"/>
    <w:rsid w:val="0023428D"/>
    <w:rsid w:val="0023562E"/>
    <w:rsid w:val="00236148"/>
    <w:rsid w:val="0024046C"/>
    <w:rsid w:val="002407AE"/>
    <w:rsid w:val="00241D76"/>
    <w:rsid w:val="00242321"/>
    <w:rsid w:val="0024445D"/>
    <w:rsid w:val="0024601D"/>
    <w:rsid w:val="00246574"/>
    <w:rsid w:val="00247227"/>
    <w:rsid w:val="002502F9"/>
    <w:rsid w:val="002550BB"/>
    <w:rsid w:val="002564F0"/>
    <w:rsid w:val="002572E9"/>
    <w:rsid w:val="00260489"/>
    <w:rsid w:val="00260AAC"/>
    <w:rsid w:val="00260AB5"/>
    <w:rsid w:val="0026263A"/>
    <w:rsid w:val="0026287A"/>
    <w:rsid w:val="00266B49"/>
    <w:rsid w:val="00274447"/>
    <w:rsid w:val="002753D1"/>
    <w:rsid w:val="00275F33"/>
    <w:rsid w:val="00277ECA"/>
    <w:rsid w:val="002831E2"/>
    <w:rsid w:val="00286327"/>
    <w:rsid w:val="00292E4E"/>
    <w:rsid w:val="00296339"/>
    <w:rsid w:val="002A11DE"/>
    <w:rsid w:val="002B07CD"/>
    <w:rsid w:val="002B42F9"/>
    <w:rsid w:val="002B5623"/>
    <w:rsid w:val="002D09E0"/>
    <w:rsid w:val="002D127E"/>
    <w:rsid w:val="002D1332"/>
    <w:rsid w:val="002D171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4C77"/>
    <w:rsid w:val="003053E2"/>
    <w:rsid w:val="003057B9"/>
    <w:rsid w:val="003109FF"/>
    <w:rsid w:val="003123A3"/>
    <w:rsid w:val="00312A6E"/>
    <w:rsid w:val="00316D9B"/>
    <w:rsid w:val="00317D4C"/>
    <w:rsid w:val="0032038A"/>
    <w:rsid w:val="003203C7"/>
    <w:rsid w:val="00323E54"/>
    <w:rsid w:val="00325061"/>
    <w:rsid w:val="003253DF"/>
    <w:rsid w:val="00325430"/>
    <w:rsid w:val="00325B11"/>
    <w:rsid w:val="0032672E"/>
    <w:rsid w:val="003274FF"/>
    <w:rsid w:val="00327699"/>
    <w:rsid w:val="00333941"/>
    <w:rsid w:val="003347E9"/>
    <w:rsid w:val="00334ADC"/>
    <w:rsid w:val="003363EF"/>
    <w:rsid w:val="00336C5A"/>
    <w:rsid w:val="003375F7"/>
    <w:rsid w:val="00343826"/>
    <w:rsid w:val="00344572"/>
    <w:rsid w:val="00345363"/>
    <w:rsid w:val="0034580F"/>
    <w:rsid w:val="00345840"/>
    <w:rsid w:val="00346BE4"/>
    <w:rsid w:val="0034711E"/>
    <w:rsid w:val="003537B7"/>
    <w:rsid w:val="00355B67"/>
    <w:rsid w:val="003563E0"/>
    <w:rsid w:val="00362500"/>
    <w:rsid w:val="003625A4"/>
    <w:rsid w:val="00365318"/>
    <w:rsid w:val="003705DB"/>
    <w:rsid w:val="00374D85"/>
    <w:rsid w:val="003804D3"/>
    <w:rsid w:val="00380E9D"/>
    <w:rsid w:val="0038109B"/>
    <w:rsid w:val="0038219D"/>
    <w:rsid w:val="00382858"/>
    <w:rsid w:val="0038302F"/>
    <w:rsid w:val="003846FA"/>
    <w:rsid w:val="00386EC1"/>
    <w:rsid w:val="00390926"/>
    <w:rsid w:val="00390D1B"/>
    <w:rsid w:val="00391009"/>
    <w:rsid w:val="00392719"/>
    <w:rsid w:val="00392DA2"/>
    <w:rsid w:val="00395C2B"/>
    <w:rsid w:val="00397DCB"/>
    <w:rsid w:val="003A1049"/>
    <w:rsid w:val="003A37B6"/>
    <w:rsid w:val="003A75CC"/>
    <w:rsid w:val="003B1529"/>
    <w:rsid w:val="003B21EA"/>
    <w:rsid w:val="003B2CE7"/>
    <w:rsid w:val="003B3A2D"/>
    <w:rsid w:val="003B7ECF"/>
    <w:rsid w:val="003C099F"/>
    <w:rsid w:val="003C54DA"/>
    <w:rsid w:val="003D39AC"/>
    <w:rsid w:val="003D4D72"/>
    <w:rsid w:val="003D51E0"/>
    <w:rsid w:val="003D5BDC"/>
    <w:rsid w:val="003D7732"/>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072AC"/>
    <w:rsid w:val="004101F1"/>
    <w:rsid w:val="004110BC"/>
    <w:rsid w:val="00411BE7"/>
    <w:rsid w:val="004120BD"/>
    <w:rsid w:val="004142A8"/>
    <w:rsid w:val="00416270"/>
    <w:rsid w:val="004172E2"/>
    <w:rsid w:val="004173FD"/>
    <w:rsid w:val="0042092E"/>
    <w:rsid w:val="004221E4"/>
    <w:rsid w:val="00423352"/>
    <w:rsid w:val="004249CF"/>
    <w:rsid w:val="00424C3D"/>
    <w:rsid w:val="00424D71"/>
    <w:rsid w:val="0043461B"/>
    <w:rsid w:val="00442264"/>
    <w:rsid w:val="00442A53"/>
    <w:rsid w:val="004467CE"/>
    <w:rsid w:val="00447ECA"/>
    <w:rsid w:val="004504CB"/>
    <w:rsid w:val="004505E4"/>
    <w:rsid w:val="004516AE"/>
    <w:rsid w:val="00452940"/>
    <w:rsid w:val="0045472D"/>
    <w:rsid w:val="00454E48"/>
    <w:rsid w:val="00461E40"/>
    <w:rsid w:val="00462E4A"/>
    <w:rsid w:val="0046337C"/>
    <w:rsid w:val="004657F9"/>
    <w:rsid w:val="004671E3"/>
    <w:rsid w:val="004679CE"/>
    <w:rsid w:val="004711A1"/>
    <w:rsid w:val="00472C68"/>
    <w:rsid w:val="00474640"/>
    <w:rsid w:val="00475C48"/>
    <w:rsid w:val="00476963"/>
    <w:rsid w:val="00476DCF"/>
    <w:rsid w:val="0048034E"/>
    <w:rsid w:val="00480BA4"/>
    <w:rsid w:val="00481E47"/>
    <w:rsid w:val="00483551"/>
    <w:rsid w:val="004848B6"/>
    <w:rsid w:val="00485F86"/>
    <w:rsid w:val="00490B98"/>
    <w:rsid w:val="00492DDA"/>
    <w:rsid w:val="00495E35"/>
    <w:rsid w:val="00496045"/>
    <w:rsid w:val="004A3AB8"/>
    <w:rsid w:val="004A5228"/>
    <w:rsid w:val="004A5792"/>
    <w:rsid w:val="004A5A7B"/>
    <w:rsid w:val="004A6EF7"/>
    <w:rsid w:val="004A7955"/>
    <w:rsid w:val="004B01A5"/>
    <w:rsid w:val="004B1170"/>
    <w:rsid w:val="004B32FF"/>
    <w:rsid w:val="004B36D1"/>
    <w:rsid w:val="004B5788"/>
    <w:rsid w:val="004B71B2"/>
    <w:rsid w:val="004C2357"/>
    <w:rsid w:val="004C2625"/>
    <w:rsid w:val="004C292D"/>
    <w:rsid w:val="004C3802"/>
    <w:rsid w:val="004C40B9"/>
    <w:rsid w:val="004D0FFB"/>
    <w:rsid w:val="004D15AA"/>
    <w:rsid w:val="004D4E9B"/>
    <w:rsid w:val="004E0131"/>
    <w:rsid w:val="004E0DD7"/>
    <w:rsid w:val="004E2AD6"/>
    <w:rsid w:val="004E49E1"/>
    <w:rsid w:val="004E54F9"/>
    <w:rsid w:val="004E562F"/>
    <w:rsid w:val="004E6D42"/>
    <w:rsid w:val="004F1055"/>
    <w:rsid w:val="004F13B0"/>
    <w:rsid w:val="004F1D08"/>
    <w:rsid w:val="004F7EAC"/>
    <w:rsid w:val="00500FC5"/>
    <w:rsid w:val="0050191E"/>
    <w:rsid w:val="00501982"/>
    <w:rsid w:val="00503190"/>
    <w:rsid w:val="00505438"/>
    <w:rsid w:val="00505735"/>
    <w:rsid w:val="00506100"/>
    <w:rsid w:val="00507F47"/>
    <w:rsid w:val="0051063E"/>
    <w:rsid w:val="00514A07"/>
    <w:rsid w:val="00516961"/>
    <w:rsid w:val="00516A6C"/>
    <w:rsid w:val="005175BE"/>
    <w:rsid w:val="0052070B"/>
    <w:rsid w:val="00527793"/>
    <w:rsid w:val="00527A49"/>
    <w:rsid w:val="00530A90"/>
    <w:rsid w:val="00532814"/>
    <w:rsid w:val="0053495B"/>
    <w:rsid w:val="00535CBE"/>
    <w:rsid w:val="00535F03"/>
    <w:rsid w:val="0053740C"/>
    <w:rsid w:val="00541E1E"/>
    <w:rsid w:val="00542A1D"/>
    <w:rsid w:val="00542D10"/>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86037"/>
    <w:rsid w:val="0059016D"/>
    <w:rsid w:val="00591A51"/>
    <w:rsid w:val="005925DF"/>
    <w:rsid w:val="00594731"/>
    <w:rsid w:val="00596C87"/>
    <w:rsid w:val="00596CF8"/>
    <w:rsid w:val="005A00C7"/>
    <w:rsid w:val="005A2D58"/>
    <w:rsid w:val="005A3276"/>
    <w:rsid w:val="005B02BD"/>
    <w:rsid w:val="005B61CD"/>
    <w:rsid w:val="005C1A90"/>
    <w:rsid w:val="005C24BD"/>
    <w:rsid w:val="005C5082"/>
    <w:rsid w:val="005C5B72"/>
    <w:rsid w:val="005D042F"/>
    <w:rsid w:val="005D1EFA"/>
    <w:rsid w:val="005D516E"/>
    <w:rsid w:val="005D7173"/>
    <w:rsid w:val="005E7743"/>
    <w:rsid w:val="005F1377"/>
    <w:rsid w:val="005F43EE"/>
    <w:rsid w:val="005F700C"/>
    <w:rsid w:val="005F77F8"/>
    <w:rsid w:val="005F7D44"/>
    <w:rsid w:val="0060036E"/>
    <w:rsid w:val="00602D32"/>
    <w:rsid w:val="00606905"/>
    <w:rsid w:val="00610D47"/>
    <w:rsid w:val="0061195C"/>
    <w:rsid w:val="00616C6C"/>
    <w:rsid w:val="00621AE7"/>
    <w:rsid w:val="00621E69"/>
    <w:rsid w:val="00623AFF"/>
    <w:rsid w:val="0062432A"/>
    <w:rsid w:val="006249DB"/>
    <w:rsid w:val="00625EF7"/>
    <w:rsid w:val="00634D42"/>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77F22"/>
    <w:rsid w:val="00680442"/>
    <w:rsid w:val="00682444"/>
    <w:rsid w:val="00682D7E"/>
    <w:rsid w:val="00685E63"/>
    <w:rsid w:val="0069159B"/>
    <w:rsid w:val="00691A9F"/>
    <w:rsid w:val="00695BD1"/>
    <w:rsid w:val="00695D80"/>
    <w:rsid w:val="006974DA"/>
    <w:rsid w:val="006A08CD"/>
    <w:rsid w:val="006A1A1B"/>
    <w:rsid w:val="006A1B36"/>
    <w:rsid w:val="006A2936"/>
    <w:rsid w:val="006A3286"/>
    <w:rsid w:val="006A52DE"/>
    <w:rsid w:val="006A57AD"/>
    <w:rsid w:val="006A5C17"/>
    <w:rsid w:val="006A5EBD"/>
    <w:rsid w:val="006A677E"/>
    <w:rsid w:val="006A6C35"/>
    <w:rsid w:val="006A6C7C"/>
    <w:rsid w:val="006B2045"/>
    <w:rsid w:val="006B26E7"/>
    <w:rsid w:val="006B42CC"/>
    <w:rsid w:val="006B6251"/>
    <w:rsid w:val="006C00C2"/>
    <w:rsid w:val="006C2E67"/>
    <w:rsid w:val="006C3E60"/>
    <w:rsid w:val="006C3F4D"/>
    <w:rsid w:val="006D099F"/>
    <w:rsid w:val="006D530E"/>
    <w:rsid w:val="006D5FCE"/>
    <w:rsid w:val="006D63AB"/>
    <w:rsid w:val="006E0378"/>
    <w:rsid w:val="006E1517"/>
    <w:rsid w:val="006E1D59"/>
    <w:rsid w:val="006E494B"/>
    <w:rsid w:val="006E6149"/>
    <w:rsid w:val="006E6919"/>
    <w:rsid w:val="006E70F6"/>
    <w:rsid w:val="006E7DFC"/>
    <w:rsid w:val="006F264B"/>
    <w:rsid w:val="006F5CD9"/>
    <w:rsid w:val="00701E8A"/>
    <w:rsid w:val="00704135"/>
    <w:rsid w:val="00704F00"/>
    <w:rsid w:val="00706FA7"/>
    <w:rsid w:val="00713C3E"/>
    <w:rsid w:val="00714095"/>
    <w:rsid w:val="007154F5"/>
    <w:rsid w:val="007158D0"/>
    <w:rsid w:val="00722BA8"/>
    <w:rsid w:val="007244A9"/>
    <w:rsid w:val="00725CD9"/>
    <w:rsid w:val="007261F1"/>
    <w:rsid w:val="00726C45"/>
    <w:rsid w:val="007314A2"/>
    <w:rsid w:val="0073388C"/>
    <w:rsid w:val="00743698"/>
    <w:rsid w:val="00747799"/>
    <w:rsid w:val="0074782A"/>
    <w:rsid w:val="00747984"/>
    <w:rsid w:val="0075119C"/>
    <w:rsid w:val="00753212"/>
    <w:rsid w:val="007554ED"/>
    <w:rsid w:val="00756671"/>
    <w:rsid w:val="00760240"/>
    <w:rsid w:val="007636A6"/>
    <w:rsid w:val="00765E29"/>
    <w:rsid w:val="00767C30"/>
    <w:rsid w:val="00771977"/>
    <w:rsid w:val="00775BC5"/>
    <w:rsid w:val="00775E61"/>
    <w:rsid w:val="00776616"/>
    <w:rsid w:val="00777FDD"/>
    <w:rsid w:val="00780A53"/>
    <w:rsid w:val="00780B3E"/>
    <w:rsid w:val="0078296B"/>
    <w:rsid w:val="0078391E"/>
    <w:rsid w:val="00785980"/>
    <w:rsid w:val="00786868"/>
    <w:rsid w:val="00786B14"/>
    <w:rsid w:val="00787211"/>
    <w:rsid w:val="007918BA"/>
    <w:rsid w:val="00791AFE"/>
    <w:rsid w:val="00793A37"/>
    <w:rsid w:val="00793F10"/>
    <w:rsid w:val="00794D30"/>
    <w:rsid w:val="00794E7F"/>
    <w:rsid w:val="00795139"/>
    <w:rsid w:val="00795525"/>
    <w:rsid w:val="007956CF"/>
    <w:rsid w:val="007A049D"/>
    <w:rsid w:val="007A6BC1"/>
    <w:rsid w:val="007A79BA"/>
    <w:rsid w:val="007B5F16"/>
    <w:rsid w:val="007B6FDA"/>
    <w:rsid w:val="007C0110"/>
    <w:rsid w:val="007C303A"/>
    <w:rsid w:val="007C3870"/>
    <w:rsid w:val="007C389A"/>
    <w:rsid w:val="007C5771"/>
    <w:rsid w:val="007C698F"/>
    <w:rsid w:val="007C6AB9"/>
    <w:rsid w:val="007C6FDB"/>
    <w:rsid w:val="007C7C50"/>
    <w:rsid w:val="007D1AB9"/>
    <w:rsid w:val="007D30E5"/>
    <w:rsid w:val="007D3F78"/>
    <w:rsid w:val="007D4148"/>
    <w:rsid w:val="007D611D"/>
    <w:rsid w:val="007D6570"/>
    <w:rsid w:val="007D69FB"/>
    <w:rsid w:val="007D7E04"/>
    <w:rsid w:val="007E13BA"/>
    <w:rsid w:val="007E17E6"/>
    <w:rsid w:val="007E2C1E"/>
    <w:rsid w:val="007E4F43"/>
    <w:rsid w:val="007E5D1A"/>
    <w:rsid w:val="007E5E33"/>
    <w:rsid w:val="007F497A"/>
    <w:rsid w:val="007F78B7"/>
    <w:rsid w:val="00802AF6"/>
    <w:rsid w:val="00805F8A"/>
    <w:rsid w:val="0081021E"/>
    <w:rsid w:val="00810C3A"/>
    <w:rsid w:val="00811B2F"/>
    <w:rsid w:val="00811E89"/>
    <w:rsid w:val="008121BD"/>
    <w:rsid w:val="008125A3"/>
    <w:rsid w:val="00812772"/>
    <w:rsid w:val="008154E0"/>
    <w:rsid w:val="00816122"/>
    <w:rsid w:val="00822162"/>
    <w:rsid w:val="0082393A"/>
    <w:rsid w:val="00823C5F"/>
    <w:rsid w:val="00824B01"/>
    <w:rsid w:val="00825CAB"/>
    <w:rsid w:val="00832355"/>
    <w:rsid w:val="008324F0"/>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763C5"/>
    <w:rsid w:val="00880155"/>
    <w:rsid w:val="00880E94"/>
    <w:rsid w:val="008830A9"/>
    <w:rsid w:val="00887A04"/>
    <w:rsid w:val="0089181B"/>
    <w:rsid w:val="00891C98"/>
    <w:rsid w:val="008931B1"/>
    <w:rsid w:val="00896A1E"/>
    <w:rsid w:val="00896DC6"/>
    <w:rsid w:val="00896EA1"/>
    <w:rsid w:val="008A2716"/>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2826"/>
    <w:rsid w:val="00902918"/>
    <w:rsid w:val="009029E7"/>
    <w:rsid w:val="009050AB"/>
    <w:rsid w:val="0090667F"/>
    <w:rsid w:val="009076D4"/>
    <w:rsid w:val="009138E3"/>
    <w:rsid w:val="00914C2A"/>
    <w:rsid w:val="00917D97"/>
    <w:rsid w:val="00922CC6"/>
    <w:rsid w:val="00923891"/>
    <w:rsid w:val="00924C29"/>
    <w:rsid w:val="00925BC6"/>
    <w:rsid w:val="00927DC7"/>
    <w:rsid w:val="00940BA8"/>
    <w:rsid w:val="00942225"/>
    <w:rsid w:val="00944A4D"/>
    <w:rsid w:val="00944ECE"/>
    <w:rsid w:val="0094515A"/>
    <w:rsid w:val="00946FBC"/>
    <w:rsid w:val="0095257D"/>
    <w:rsid w:val="00952898"/>
    <w:rsid w:val="00952BEA"/>
    <w:rsid w:val="009557DC"/>
    <w:rsid w:val="0095775E"/>
    <w:rsid w:val="009715BB"/>
    <w:rsid w:val="00972DC3"/>
    <w:rsid w:val="00973D9A"/>
    <w:rsid w:val="0098045A"/>
    <w:rsid w:val="009812BD"/>
    <w:rsid w:val="009823B5"/>
    <w:rsid w:val="009827A5"/>
    <w:rsid w:val="0098409A"/>
    <w:rsid w:val="009927F8"/>
    <w:rsid w:val="009950E2"/>
    <w:rsid w:val="00997ADC"/>
    <w:rsid w:val="00997F39"/>
    <w:rsid w:val="009A62C9"/>
    <w:rsid w:val="009B31A2"/>
    <w:rsid w:val="009B4806"/>
    <w:rsid w:val="009B60C4"/>
    <w:rsid w:val="009C0DAC"/>
    <w:rsid w:val="009C11C5"/>
    <w:rsid w:val="009C202D"/>
    <w:rsid w:val="009C42F0"/>
    <w:rsid w:val="009C5C37"/>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3FAF"/>
    <w:rsid w:val="00A05EDB"/>
    <w:rsid w:val="00A06100"/>
    <w:rsid w:val="00A0627B"/>
    <w:rsid w:val="00A06BEE"/>
    <w:rsid w:val="00A073C4"/>
    <w:rsid w:val="00A079C4"/>
    <w:rsid w:val="00A124B0"/>
    <w:rsid w:val="00A13DFC"/>
    <w:rsid w:val="00A16434"/>
    <w:rsid w:val="00A1726B"/>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56C04"/>
    <w:rsid w:val="00A628A6"/>
    <w:rsid w:val="00A7261F"/>
    <w:rsid w:val="00A74182"/>
    <w:rsid w:val="00A76C93"/>
    <w:rsid w:val="00A76FFE"/>
    <w:rsid w:val="00A813BB"/>
    <w:rsid w:val="00A96269"/>
    <w:rsid w:val="00AA0F5B"/>
    <w:rsid w:val="00AA34C6"/>
    <w:rsid w:val="00AB1A86"/>
    <w:rsid w:val="00AB1D14"/>
    <w:rsid w:val="00AB25EE"/>
    <w:rsid w:val="00AB3987"/>
    <w:rsid w:val="00AC18AC"/>
    <w:rsid w:val="00AC2ACF"/>
    <w:rsid w:val="00AC5A72"/>
    <w:rsid w:val="00AD5191"/>
    <w:rsid w:val="00AE00B8"/>
    <w:rsid w:val="00AE47E8"/>
    <w:rsid w:val="00AE6801"/>
    <w:rsid w:val="00AE7037"/>
    <w:rsid w:val="00AF0AE6"/>
    <w:rsid w:val="00AF364B"/>
    <w:rsid w:val="00AF60EA"/>
    <w:rsid w:val="00AF6873"/>
    <w:rsid w:val="00B0038F"/>
    <w:rsid w:val="00B02083"/>
    <w:rsid w:val="00B0324F"/>
    <w:rsid w:val="00B03F2E"/>
    <w:rsid w:val="00B0418C"/>
    <w:rsid w:val="00B10152"/>
    <w:rsid w:val="00B10FD9"/>
    <w:rsid w:val="00B1231E"/>
    <w:rsid w:val="00B126A9"/>
    <w:rsid w:val="00B1553B"/>
    <w:rsid w:val="00B16155"/>
    <w:rsid w:val="00B16D3C"/>
    <w:rsid w:val="00B23D86"/>
    <w:rsid w:val="00B25B86"/>
    <w:rsid w:val="00B27D75"/>
    <w:rsid w:val="00B300D2"/>
    <w:rsid w:val="00B30C2C"/>
    <w:rsid w:val="00B310DB"/>
    <w:rsid w:val="00B316A5"/>
    <w:rsid w:val="00B330A1"/>
    <w:rsid w:val="00B36CFD"/>
    <w:rsid w:val="00B42A39"/>
    <w:rsid w:val="00B44C28"/>
    <w:rsid w:val="00B50208"/>
    <w:rsid w:val="00B55073"/>
    <w:rsid w:val="00B564C6"/>
    <w:rsid w:val="00B56533"/>
    <w:rsid w:val="00B60151"/>
    <w:rsid w:val="00B61F8E"/>
    <w:rsid w:val="00B626F6"/>
    <w:rsid w:val="00B6285A"/>
    <w:rsid w:val="00B63431"/>
    <w:rsid w:val="00B645B1"/>
    <w:rsid w:val="00B650E6"/>
    <w:rsid w:val="00B65877"/>
    <w:rsid w:val="00B6785D"/>
    <w:rsid w:val="00B70014"/>
    <w:rsid w:val="00B7012F"/>
    <w:rsid w:val="00B70DCB"/>
    <w:rsid w:val="00B72D36"/>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25FA"/>
    <w:rsid w:val="00BB2848"/>
    <w:rsid w:val="00BB5BB3"/>
    <w:rsid w:val="00BB70B5"/>
    <w:rsid w:val="00BB74D0"/>
    <w:rsid w:val="00BC1F0C"/>
    <w:rsid w:val="00BC2590"/>
    <w:rsid w:val="00BC2D67"/>
    <w:rsid w:val="00BC3F8F"/>
    <w:rsid w:val="00BC510A"/>
    <w:rsid w:val="00BC64D9"/>
    <w:rsid w:val="00BD0DFD"/>
    <w:rsid w:val="00BD1CE4"/>
    <w:rsid w:val="00BE00B1"/>
    <w:rsid w:val="00BE2378"/>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30D9B"/>
    <w:rsid w:val="00C31BE5"/>
    <w:rsid w:val="00C31C4F"/>
    <w:rsid w:val="00C33D64"/>
    <w:rsid w:val="00C343E3"/>
    <w:rsid w:val="00C36BF7"/>
    <w:rsid w:val="00C37316"/>
    <w:rsid w:val="00C37986"/>
    <w:rsid w:val="00C37EB4"/>
    <w:rsid w:val="00C405AA"/>
    <w:rsid w:val="00C40CDA"/>
    <w:rsid w:val="00C45B4C"/>
    <w:rsid w:val="00C474DF"/>
    <w:rsid w:val="00C51FE5"/>
    <w:rsid w:val="00C54892"/>
    <w:rsid w:val="00C600BD"/>
    <w:rsid w:val="00C62600"/>
    <w:rsid w:val="00C66D66"/>
    <w:rsid w:val="00C735EC"/>
    <w:rsid w:val="00C80782"/>
    <w:rsid w:val="00C80A60"/>
    <w:rsid w:val="00C80A8E"/>
    <w:rsid w:val="00C838ED"/>
    <w:rsid w:val="00C975C1"/>
    <w:rsid w:val="00CA3A27"/>
    <w:rsid w:val="00CB0261"/>
    <w:rsid w:val="00CB1962"/>
    <w:rsid w:val="00CB4EE4"/>
    <w:rsid w:val="00CB6336"/>
    <w:rsid w:val="00CB7158"/>
    <w:rsid w:val="00CC5547"/>
    <w:rsid w:val="00CC5BE8"/>
    <w:rsid w:val="00CC6C42"/>
    <w:rsid w:val="00CD3219"/>
    <w:rsid w:val="00CD419D"/>
    <w:rsid w:val="00CD6E28"/>
    <w:rsid w:val="00CE3558"/>
    <w:rsid w:val="00CE3CED"/>
    <w:rsid w:val="00CE45C3"/>
    <w:rsid w:val="00CE7708"/>
    <w:rsid w:val="00CF3033"/>
    <w:rsid w:val="00CF5D69"/>
    <w:rsid w:val="00CF6523"/>
    <w:rsid w:val="00CF7EF4"/>
    <w:rsid w:val="00D0000A"/>
    <w:rsid w:val="00D01D4C"/>
    <w:rsid w:val="00D04FF0"/>
    <w:rsid w:val="00D0669A"/>
    <w:rsid w:val="00D076DA"/>
    <w:rsid w:val="00D111CC"/>
    <w:rsid w:val="00D13AE0"/>
    <w:rsid w:val="00D13D7E"/>
    <w:rsid w:val="00D14D4A"/>
    <w:rsid w:val="00D217B2"/>
    <w:rsid w:val="00D23CEF"/>
    <w:rsid w:val="00D27DCB"/>
    <w:rsid w:val="00D31D4F"/>
    <w:rsid w:val="00D331D0"/>
    <w:rsid w:val="00D33870"/>
    <w:rsid w:val="00D341A1"/>
    <w:rsid w:val="00D36114"/>
    <w:rsid w:val="00D36E55"/>
    <w:rsid w:val="00D40F1B"/>
    <w:rsid w:val="00D41C81"/>
    <w:rsid w:val="00D43549"/>
    <w:rsid w:val="00D43F6C"/>
    <w:rsid w:val="00D44803"/>
    <w:rsid w:val="00D45C51"/>
    <w:rsid w:val="00D50BCA"/>
    <w:rsid w:val="00D51AEA"/>
    <w:rsid w:val="00D5226C"/>
    <w:rsid w:val="00D5253F"/>
    <w:rsid w:val="00D555BE"/>
    <w:rsid w:val="00D558BE"/>
    <w:rsid w:val="00D6266E"/>
    <w:rsid w:val="00D6277E"/>
    <w:rsid w:val="00D70728"/>
    <w:rsid w:val="00D709C4"/>
    <w:rsid w:val="00D712DD"/>
    <w:rsid w:val="00D719D6"/>
    <w:rsid w:val="00D731BC"/>
    <w:rsid w:val="00D75900"/>
    <w:rsid w:val="00D76990"/>
    <w:rsid w:val="00D76A52"/>
    <w:rsid w:val="00D80D40"/>
    <w:rsid w:val="00D82234"/>
    <w:rsid w:val="00D8430B"/>
    <w:rsid w:val="00D8502E"/>
    <w:rsid w:val="00D8782B"/>
    <w:rsid w:val="00D91D61"/>
    <w:rsid w:val="00D92E2F"/>
    <w:rsid w:val="00D96B23"/>
    <w:rsid w:val="00D96D8D"/>
    <w:rsid w:val="00D97518"/>
    <w:rsid w:val="00DA4366"/>
    <w:rsid w:val="00DA7520"/>
    <w:rsid w:val="00DB33E4"/>
    <w:rsid w:val="00DB3828"/>
    <w:rsid w:val="00DB7177"/>
    <w:rsid w:val="00DB7A1C"/>
    <w:rsid w:val="00DC01FE"/>
    <w:rsid w:val="00DC19CE"/>
    <w:rsid w:val="00DC3DC7"/>
    <w:rsid w:val="00DC6839"/>
    <w:rsid w:val="00DC71E3"/>
    <w:rsid w:val="00DD14F7"/>
    <w:rsid w:val="00DD40FB"/>
    <w:rsid w:val="00DD5402"/>
    <w:rsid w:val="00DD6B2A"/>
    <w:rsid w:val="00DD6C18"/>
    <w:rsid w:val="00DD764E"/>
    <w:rsid w:val="00DD7DE3"/>
    <w:rsid w:val="00DE45E9"/>
    <w:rsid w:val="00DF386F"/>
    <w:rsid w:val="00DF481D"/>
    <w:rsid w:val="00DF60F3"/>
    <w:rsid w:val="00DF648B"/>
    <w:rsid w:val="00DF76DB"/>
    <w:rsid w:val="00DF7F3C"/>
    <w:rsid w:val="00E0023B"/>
    <w:rsid w:val="00E03567"/>
    <w:rsid w:val="00E0390D"/>
    <w:rsid w:val="00E0494E"/>
    <w:rsid w:val="00E07072"/>
    <w:rsid w:val="00E10AD7"/>
    <w:rsid w:val="00E1188E"/>
    <w:rsid w:val="00E11EE7"/>
    <w:rsid w:val="00E16090"/>
    <w:rsid w:val="00E205B1"/>
    <w:rsid w:val="00E272BC"/>
    <w:rsid w:val="00E27A6E"/>
    <w:rsid w:val="00E329B2"/>
    <w:rsid w:val="00E34B17"/>
    <w:rsid w:val="00E36D01"/>
    <w:rsid w:val="00E424EB"/>
    <w:rsid w:val="00E4515B"/>
    <w:rsid w:val="00E46861"/>
    <w:rsid w:val="00E47A1C"/>
    <w:rsid w:val="00E54C2E"/>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6047"/>
    <w:rsid w:val="00E8620C"/>
    <w:rsid w:val="00E87814"/>
    <w:rsid w:val="00E90092"/>
    <w:rsid w:val="00E91CB2"/>
    <w:rsid w:val="00E92DC6"/>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0656"/>
    <w:rsid w:val="00EC11B4"/>
    <w:rsid w:val="00EC348F"/>
    <w:rsid w:val="00ED01FD"/>
    <w:rsid w:val="00ED03CD"/>
    <w:rsid w:val="00ED1ADC"/>
    <w:rsid w:val="00ED1E1D"/>
    <w:rsid w:val="00ED2771"/>
    <w:rsid w:val="00ED3817"/>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03CE0"/>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42781"/>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87FE5"/>
    <w:rsid w:val="00F94730"/>
    <w:rsid w:val="00F94FE8"/>
    <w:rsid w:val="00F95044"/>
    <w:rsid w:val="00F9630F"/>
    <w:rsid w:val="00F97763"/>
    <w:rsid w:val="00FA17FA"/>
    <w:rsid w:val="00FA2A9D"/>
    <w:rsid w:val="00FA2D97"/>
    <w:rsid w:val="00FA318D"/>
    <w:rsid w:val="00FA460B"/>
    <w:rsid w:val="00FA5112"/>
    <w:rsid w:val="00FA51B4"/>
    <w:rsid w:val="00FB4622"/>
    <w:rsid w:val="00FB707B"/>
    <w:rsid w:val="00FC2D11"/>
    <w:rsid w:val="00FC4779"/>
    <w:rsid w:val="00FC4B34"/>
    <w:rsid w:val="00FC73D3"/>
    <w:rsid w:val="00FC7B8E"/>
    <w:rsid w:val="00FD0FFC"/>
    <w:rsid w:val="00FD1071"/>
    <w:rsid w:val="00FD277D"/>
    <w:rsid w:val="00FD3605"/>
    <w:rsid w:val="00FD386B"/>
    <w:rsid w:val="00FD57E0"/>
    <w:rsid w:val="00FD5C93"/>
    <w:rsid w:val="00FD68DF"/>
    <w:rsid w:val="00FD74D1"/>
    <w:rsid w:val="00FD7D4B"/>
    <w:rsid w:val="00FE02C0"/>
    <w:rsid w:val="00FE15A4"/>
    <w:rsid w:val="00FE23AF"/>
    <w:rsid w:val="00FE30C6"/>
    <w:rsid w:val="00FE61AE"/>
    <w:rsid w:val="00FF0AA3"/>
    <w:rsid w:val="00FF665F"/>
    <w:rsid w:val="00FF69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BF9484C1-DB87-4223-8A19-61C6566D6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AU" w:eastAsia="en-US"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D01"/>
  </w:style>
  <w:style w:type="paragraph" w:styleId="Heading1">
    <w:name w:val="heading 1"/>
    <w:basedOn w:val="Normal"/>
    <w:next w:val="Normal"/>
    <w:link w:val="Heading1Char"/>
    <w:uiPriority w:val="9"/>
    <w:qFormat/>
    <w:rsid w:val="00A03FAF"/>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03FAF"/>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3FAF"/>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qFormat/>
    <w:rsid w:val="00F109B3"/>
    <w:pPr>
      <w:keepNext/>
      <w:keepLines/>
      <w:spacing w:line="360" w:lineRule="auto"/>
      <w:ind w:left="116" w:hanging="864"/>
      <w:jc w:val="left"/>
      <w:outlineLvl w:val="3"/>
    </w:pPr>
    <w:rPr>
      <w:rFonts w:eastAsia="Times New Roman" w:cs="Times New Roman"/>
      <w:b/>
      <w:color w:val="000000"/>
      <w:szCs w:val="26"/>
      <w:lang w:eastAsia="en-AU"/>
    </w:rPr>
  </w:style>
  <w:style w:type="paragraph" w:styleId="Heading5">
    <w:name w:val="heading 5"/>
    <w:basedOn w:val="Normal"/>
    <w:next w:val="Normal"/>
    <w:link w:val="Heading5Char"/>
    <w:uiPriority w:val="9"/>
    <w:qFormat/>
    <w:rsid w:val="00F109B3"/>
    <w:pPr>
      <w:keepNext/>
      <w:keepLines/>
      <w:spacing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uiPriority w:val="9"/>
    <w:qFormat/>
    <w:rsid w:val="00F109B3"/>
    <w:pPr>
      <w:keepNext/>
      <w:keepLines/>
      <w:spacing w:line="360" w:lineRule="auto"/>
      <w:ind w:left="404" w:hanging="1152"/>
      <w:outlineLvl w:val="5"/>
    </w:pPr>
    <w:rPr>
      <w:rFonts w:eastAsia="Times New Roman" w:cs="Times New Roman"/>
      <w:color w:val="000000"/>
      <w:sz w:val="28"/>
      <w:szCs w:val="28"/>
      <w:lang w:eastAsia="en-AU"/>
    </w:rPr>
  </w:style>
  <w:style w:type="paragraph" w:styleId="Heading7">
    <w:name w:val="heading 7"/>
    <w:basedOn w:val="Normal"/>
    <w:next w:val="Normal"/>
    <w:link w:val="Heading7Char"/>
    <w:uiPriority w:val="9"/>
    <w:unhideWhenUsed/>
    <w:qFormat/>
    <w:rsid w:val="00AF60EA"/>
    <w:pPr>
      <w:keepNext/>
      <w:keepLines/>
      <w:spacing w:before="40" w:line="264" w:lineRule="auto"/>
      <w:outlineLvl w:val="6"/>
    </w:pPr>
    <w:rPr>
      <w:rFonts w:asciiTheme="majorHAnsi" w:eastAsiaTheme="majorEastAsia" w:hAnsiTheme="majorHAnsi" w:cstheme="majorBidi"/>
      <w:i/>
      <w:iCs/>
      <w:color w:val="1F3763" w:themeColor="accent1" w:themeShade="7F"/>
      <w:szCs w:val="26"/>
      <w:lang w:val="vi-VN"/>
    </w:rPr>
  </w:style>
  <w:style w:type="paragraph" w:styleId="Heading8">
    <w:name w:val="heading 8"/>
    <w:basedOn w:val="Normal"/>
    <w:next w:val="Normal"/>
    <w:link w:val="Heading8Char"/>
    <w:uiPriority w:val="9"/>
    <w:unhideWhenUsed/>
    <w:qFormat/>
    <w:rsid w:val="00AF60EA"/>
    <w:pPr>
      <w:keepNext/>
      <w:keepLines/>
      <w:spacing w:before="40" w:line="264" w:lineRule="auto"/>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unhideWhenUsed/>
    <w:qFormat/>
    <w:rsid w:val="00AF60EA"/>
    <w:pPr>
      <w:keepNext/>
      <w:keepLines/>
      <w:spacing w:before="40" w:line="264" w:lineRule="auto"/>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CTDT-Text">
    <w:name w:val="CTDT-Text"/>
    <w:basedOn w:val="Normal"/>
    <w:link w:val="CTDT-TextChar"/>
    <w:qFormat/>
    <w:rsid w:val="0060036E"/>
    <w:pPr>
      <w:spacing w:before="120"/>
      <w:ind w:firstLine="454"/>
    </w:pPr>
  </w:style>
  <w:style w:type="paragraph" w:customStyle="1" w:styleId="CTDT-Bullet1">
    <w:name w:val="CTDT-Bullet1"/>
    <w:basedOn w:val="CTDT-Text"/>
    <w:link w:val="CTDT-Bullet1Char"/>
    <w:qFormat/>
    <w:rsid w:val="0056021B"/>
    <w:pPr>
      <w:numPr>
        <w:numId w:val="1"/>
      </w:numPr>
      <w:ind w:left="340" w:hanging="340"/>
    </w:pPr>
  </w:style>
  <w:style w:type="character" w:customStyle="1" w:styleId="CTDT-TextChar">
    <w:name w:val="CTDT-Text Char"/>
    <w:basedOn w:val="DefaultParagraphFont"/>
    <w:link w:val="CTDT-Text"/>
    <w:rsid w:val="0060036E"/>
    <w:rPr>
      <w:rFonts w:ascii="Times New Roman" w:hAnsi="Times New Roman"/>
      <w:sz w:val="26"/>
    </w:rPr>
  </w:style>
  <w:style w:type="paragraph" w:customStyle="1" w:styleId="CTDT-Number">
    <w:name w:val="CTDT-Number"/>
    <w:basedOn w:val="CTDT-Bullet1"/>
    <w:link w:val="CTDT-NumberChar"/>
    <w:qFormat/>
    <w:rsid w:val="00260AB5"/>
    <w:pPr>
      <w:numPr>
        <w:numId w:val="2"/>
      </w:numPr>
    </w:pPr>
  </w:style>
  <w:style w:type="character" w:customStyle="1" w:styleId="CTDT-Bullet1Char">
    <w:name w:val="CTDT-Bullet1 Char"/>
    <w:basedOn w:val="CTDT-TextChar"/>
    <w:link w:val="CTDT-Bullet1"/>
    <w:rsid w:val="0056021B"/>
    <w:rPr>
      <w:rFonts w:ascii="Times New Roman" w:hAnsi="Times New Roman"/>
      <w:sz w:val="26"/>
    </w:rPr>
  </w:style>
  <w:style w:type="paragraph" w:customStyle="1" w:styleId="CTDT-Bullet2">
    <w:name w:val="CTDT-Bullet2"/>
    <w:basedOn w:val="CTDT-Bullet1"/>
    <w:link w:val="CTDT-Bullet2Char"/>
    <w:qFormat/>
    <w:rsid w:val="0056021B"/>
    <w:pPr>
      <w:numPr>
        <w:numId w:val="3"/>
      </w:numPr>
    </w:pPr>
  </w:style>
  <w:style w:type="character" w:customStyle="1" w:styleId="CTDT-NumberChar">
    <w:name w:val="CTDT-Number Char"/>
    <w:basedOn w:val="CTDT-Bullet1Char"/>
    <w:link w:val="CTDT-Number"/>
    <w:rsid w:val="00260AB5"/>
    <w:rPr>
      <w:rFonts w:ascii="Times New Roman" w:hAnsi="Times New Roman"/>
      <w:sz w:val="26"/>
    </w:rPr>
  </w:style>
  <w:style w:type="paragraph" w:customStyle="1" w:styleId="CTDT-H1">
    <w:name w:val="CTDT-H1"/>
    <w:basedOn w:val="CTDT-Text"/>
    <w:link w:val="CTDT-H1Char"/>
    <w:qFormat/>
    <w:rsid w:val="00B03F2E"/>
    <w:pPr>
      <w:numPr>
        <w:numId w:val="5"/>
      </w:numPr>
      <w:spacing w:after="360" w:line="264" w:lineRule="auto"/>
      <w:outlineLvl w:val="0"/>
    </w:pPr>
    <w:rPr>
      <w:b/>
      <w:caps/>
    </w:rPr>
  </w:style>
  <w:style w:type="character" w:customStyle="1" w:styleId="CTDT-Bullet2Char">
    <w:name w:val="CTDT-Bullet2 Char"/>
    <w:basedOn w:val="CTDT-Bullet1Char"/>
    <w:link w:val="CTDT-Bullet2"/>
    <w:rsid w:val="0056021B"/>
    <w:rPr>
      <w:rFonts w:ascii="Times New Roman" w:hAnsi="Times New Roman"/>
      <w:sz w:val="26"/>
    </w:rPr>
  </w:style>
  <w:style w:type="paragraph" w:customStyle="1" w:styleId="CTDT-H2">
    <w:name w:val="CTDT-H2"/>
    <w:basedOn w:val="CTDT-H1"/>
    <w:link w:val="CTDT-H2Char"/>
    <w:qFormat/>
    <w:rsid w:val="00775BC5"/>
    <w:pPr>
      <w:numPr>
        <w:ilvl w:val="1"/>
      </w:numPr>
      <w:spacing w:after="0"/>
      <w:jc w:val="left"/>
      <w:outlineLvl w:val="1"/>
    </w:pPr>
    <w:rPr>
      <w:rFonts w:ascii="Times New Roman Bold" w:hAnsi="Times New Roman Bold"/>
      <w:caps w:val="0"/>
      <w:sz w:val="28"/>
    </w:rPr>
  </w:style>
  <w:style w:type="character" w:customStyle="1" w:styleId="CTDT-H1Char">
    <w:name w:val="CTDT-H1 Char"/>
    <w:basedOn w:val="CTDT-TextChar"/>
    <w:link w:val="CTDT-H1"/>
    <w:rsid w:val="00B03F2E"/>
    <w:rPr>
      <w:rFonts w:ascii="Times New Roman" w:hAnsi="Times New Roman"/>
      <w:b/>
      <w:caps/>
      <w:sz w:val="26"/>
    </w:rPr>
  </w:style>
  <w:style w:type="paragraph" w:customStyle="1" w:styleId="CTDT-H3">
    <w:name w:val="CTDT-H3"/>
    <w:basedOn w:val="CTDT-H2"/>
    <w:link w:val="CTDT-H3Char"/>
    <w:qFormat/>
    <w:rsid w:val="00A0090A"/>
    <w:pPr>
      <w:numPr>
        <w:ilvl w:val="2"/>
      </w:numPr>
      <w:spacing w:line="288" w:lineRule="auto"/>
      <w:jc w:val="both"/>
      <w:outlineLvl w:val="2"/>
    </w:pPr>
    <w:rPr>
      <w:rFonts w:ascii="Times New Roman" w:hAnsi="Times New Roman"/>
      <w:i/>
      <w:sz w:val="26"/>
    </w:rPr>
  </w:style>
  <w:style w:type="character" w:customStyle="1" w:styleId="CTDT-H2Char">
    <w:name w:val="CTDT-H2 Char"/>
    <w:basedOn w:val="CTDT-H1Char"/>
    <w:link w:val="CTDT-H2"/>
    <w:rsid w:val="00775BC5"/>
    <w:rPr>
      <w:rFonts w:ascii="Times New Roman Bold" w:hAnsi="Times New Roman Bold"/>
      <w:b/>
      <w:caps w:val="0"/>
      <w:sz w:val="28"/>
    </w:rPr>
  </w:style>
  <w:style w:type="paragraph" w:customStyle="1" w:styleId="CTDT-H4">
    <w:name w:val="CTDT-H4"/>
    <w:basedOn w:val="CTDT-H3"/>
    <w:link w:val="CTDT-H4Char"/>
    <w:qFormat/>
    <w:rsid w:val="00A0090A"/>
    <w:pPr>
      <w:numPr>
        <w:ilvl w:val="3"/>
      </w:numPr>
      <w:outlineLvl w:val="3"/>
    </w:pPr>
    <w:rPr>
      <w:b w:val="0"/>
    </w:rPr>
  </w:style>
  <w:style w:type="character" w:customStyle="1" w:styleId="CTDT-H3Char">
    <w:name w:val="CTDT-H3 Char"/>
    <w:basedOn w:val="CTDT-H2Char"/>
    <w:link w:val="CTDT-H3"/>
    <w:rsid w:val="00A0090A"/>
    <w:rPr>
      <w:rFonts w:ascii="Times New Roman Bold" w:hAnsi="Times New Roman Bold"/>
      <w:b/>
      <w:i/>
      <w:caps w:val="0"/>
      <w:sz w:val="28"/>
    </w:rPr>
  </w:style>
  <w:style w:type="paragraph" w:customStyle="1" w:styleId="CTDT-H0">
    <w:name w:val="CTDT-H0"/>
    <w:basedOn w:val="CTDT-H1"/>
    <w:link w:val="CTDT-H0Char"/>
    <w:qFormat/>
    <w:rsid w:val="00EB06E2"/>
    <w:pPr>
      <w:numPr>
        <w:numId w:val="0"/>
      </w:numPr>
    </w:pPr>
    <w:rPr>
      <w:sz w:val="28"/>
    </w:rPr>
  </w:style>
  <w:style w:type="character" w:customStyle="1" w:styleId="CTDT-H4Char">
    <w:name w:val="CTDT-H4 Char"/>
    <w:basedOn w:val="CTDT-H3Char"/>
    <w:link w:val="CTDT-H4"/>
    <w:rsid w:val="00A0090A"/>
    <w:rPr>
      <w:rFonts w:ascii="Times New Roman Bold" w:hAnsi="Times New Roman Bold"/>
      <w:b w:val="0"/>
      <w:i/>
      <w:caps w:val="0"/>
      <w:sz w:val="28"/>
    </w:rPr>
  </w:style>
  <w:style w:type="paragraph" w:styleId="ListParagraph">
    <w:name w:val="List Paragraph"/>
    <w:basedOn w:val="Normal"/>
    <w:link w:val="ListParagraphChar"/>
    <w:uiPriority w:val="34"/>
    <w:qFormat/>
    <w:rsid w:val="00382858"/>
    <w:pPr>
      <w:ind w:left="720"/>
      <w:contextualSpacing/>
    </w:pPr>
  </w:style>
  <w:style w:type="character" w:customStyle="1" w:styleId="CTDT-H0Char">
    <w:name w:val="CTDT-H0 Char"/>
    <w:basedOn w:val="CTDT-H1Char"/>
    <w:link w:val="CTDT-H0"/>
    <w:rsid w:val="00EB06E2"/>
    <w:rPr>
      <w:rFonts w:ascii="Times New Roman" w:hAnsi="Times New Roman"/>
      <w:b/>
      <w:caps/>
      <w:sz w:val="28"/>
    </w:rPr>
  </w:style>
  <w:style w:type="paragraph" w:customStyle="1" w:styleId="CTDT-CDR">
    <w:name w:val="CTDT-CDR"/>
    <w:basedOn w:val="CTDT-Bullet1"/>
    <w:link w:val="CTDT-CDRChar"/>
    <w:qFormat/>
    <w:rsid w:val="00ED1ADC"/>
    <w:pPr>
      <w:numPr>
        <w:numId w:val="0"/>
      </w:numPr>
      <w:ind w:left="737" w:hanging="397"/>
    </w:pPr>
  </w:style>
  <w:style w:type="paragraph" w:customStyle="1" w:styleId="CTDT-Bang">
    <w:name w:val="CTDT-Bang"/>
    <w:basedOn w:val="CTDT-Number"/>
    <w:link w:val="CTDT-BangChar"/>
    <w:qFormat/>
    <w:rsid w:val="00F31DC8"/>
    <w:pPr>
      <w:numPr>
        <w:numId w:val="4"/>
      </w:numPr>
      <w:spacing w:before="240" w:after="60"/>
      <w:ind w:left="0" w:firstLine="0"/>
    </w:pPr>
    <w:rPr>
      <w:i/>
    </w:rPr>
  </w:style>
  <w:style w:type="character" w:customStyle="1" w:styleId="CTDT-CDRChar">
    <w:name w:val="CTDT-CDR Char"/>
    <w:basedOn w:val="CTDT-Bullet1Char"/>
    <w:link w:val="CTDT-CDR"/>
    <w:rsid w:val="00ED1ADC"/>
    <w:rPr>
      <w:rFonts w:ascii="Times New Roman" w:hAnsi="Times New Roman"/>
      <w:sz w:val="26"/>
    </w:rPr>
  </w:style>
  <w:style w:type="character" w:customStyle="1" w:styleId="CTDT-BangChar">
    <w:name w:val="CTDT-Bang Char"/>
    <w:basedOn w:val="CTDT-NumberChar"/>
    <w:link w:val="CTDT-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A03FAF"/>
    <w:rPr>
      <w:rFonts w:eastAsiaTheme="majorEastAsia" w:cstheme="majorBidi"/>
      <w:b/>
      <w:szCs w:val="32"/>
    </w:rPr>
  </w:style>
  <w:style w:type="character" w:customStyle="1" w:styleId="Heading2Char">
    <w:name w:val="Heading 2 Char"/>
    <w:basedOn w:val="DefaultParagraphFont"/>
    <w:link w:val="Heading2"/>
    <w:uiPriority w:val="9"/>
    <w:rsid w:val="00A03FAF"/>
    <w:rPr>
      <w:rFonts w:eastAsiaTheme="majorEastAsia" w:cstheme="majorBidi"/>
      <w:b/>
      <w:szCs w:val="26"/>
    </w:rPr>
  </w:style>
  <w:style w:type="character" w:customStyle="1" w:styleId="Heading3Char">
    <w:name w:val="Heading 3 Char"/>
    <w:basedOn w:val="DefaultParagraphFont"/>
    <w:link w:val="Heading3"/>
    <w:uiPriority w:val="9"/>
    <w:rsid w:val="00A03FAF"/>
    <w:rPr>
      <w:rFonts w:eastAsiaTheme="majorEastAsia" w:cstheme="majorBidi"/>
      <w:b/>
      <w:szCs w:val="24"/>
    </w:rPr>
  </w:style>
  <w:style w:type="paragraph" w:styleId="TOC1">
    <w:name w:val="toc 1"/>
    <w:basedOn w:val="Normal"/>
    <w:next w:val="Normal"/>
    <w:autoRedefine/>
    <w:uiPriority w:val="39"/>
    <w:unhideWhenUsed/>
    <w:rsid w:val="00AB1D14"/>
    <w:pPr>
      <w:tabs>
        <w:tab w:val="right" w:leader="dot" w:pos="9860"/>
      </w:tabs>
      <w:spacing w:after="100"/>
      <w:jc w:val="left"/>
    </w:pPr>
    <w:rPr>
      <w:rFonts w:cs="Times New Roman"/>
      <w:b/>
      <w:bCs/>
      <w:noProof/>
    </w:rPr>
  </w:style>
  <w:style w:type="paragraph" w:styleId="TOC2">
    <w:name w:val="toc 2"/>
    <w:basedOn w:val="Normal"/>
    <w:next w:val="Normal"/>
    <w:autoRedefine/>
    <w:uiPriority w:val="39"/>
    <w:unhideWhenUsed/>
    <w:rsid w:val="00174EE0"/>
    <w:pPr>
      <w:tabs>
        <w:tab w:val="left" w:pos="880"/>
        <w:tab w:val="right" w:leader="dot" w:pos="9870"/>
      </w:tabs>
      <w:spacing w:after="100"/>
      <w:ind w:left="240"/>
    </w:pPr>
  </w:style>
  <w:style w:type="paragraph" w:styleId="TOC3">
    <w:name w:val="toc 3"/>
    <w:basedOn w:val="Normal"/>
    <w:next w:val="Normal"/>
    <w:autoRedefine/>
    <w:uiPriority w:val="39"/>
    <w:unhideWhenUsed/>
    <w:rsid w:val="00787211"/>
    <w:pPr>
      <w:tabs>
        <w:tab w:val="left" w:pos="1320"/>
        <w:tab w:val="right" w:leader="dot" w:pos="9458"/>
      </w:tabs>
      <w:spacing w:after="100"/>
      <w:ind w:left="482"/>
    </w:pPr>
  </w:style>
  <w:style w:type="paragraph" w:styleId="TableofFigures">
    <w:name w:val="table of figures"/>
    <w:basedOn w:val="Normal"/>
    <w:next w:val="Normal"/>
    <w:uiPriority w:val="99"/>
    <w:unhideWhenUsed/>
    <w:rsid w:val="00706FA7"/>
  </w:style>
  <w:style w:type="paragraph" w:customStyle="1" w:styleId="CTDT-Hinh">
    <w:name w:val="CTDT-Hinh"/>
    <w:basedOn w:val="CTDT-Bang"/>
    <w:next w:val="CTDT-Text"/>
    <w:link w:val="CTDT-HinhChar"/>
    <w:qFormat/>
    <w:rsid w:val="003123A3"/>
    <w:pPr>
      <w:numPr>
        <w:numId w:val="6"/>
      </w:numPr>
      <w:spacing w:before="120" w:after="240" w:line="240" w:lineRule="auto"/>
      <w:ind w:left="0" w:firstLine="0"/>
    </w:pPr>
  </w:style>
  <w:style w:type="paragraph" w:customStyle="1" w:styleId="CTDT-H31">
    <w:name w:val="CTDT-H3.1"/>
    <w:basedOn w:val="CTDT-H3"/>
    <w:link w:val="CTDT-H31Char"/>
    <w:qFormat/>
    <w:rsid w:val="00325061"/>
    <w:pPr>
      <w:numPr>
        <w:ilvl w:val="0"/>
        <w:numId w:val="7"/>
      </w:numPr>
      <w:spacing w:before="240"/>
    </w:pPr>
  </w:style>
  <w:style w:type="character" w:customStyle="1" w:styleId="CTDT-HinhChar">
    <w:name w:val="CTDT-Hinh Char"/>
    <w:basedOn w:val="CTDT-BangChar"/>
    <w:link w:val="CTDT-Hinh"/>
    <w:rsid w:val="003123A3"/>
    <w:rPr>
      <w:rFonts w:ascii="Times New Roman" w:hAnsi="Times New Roman"/>
      <w:i/>
      <w:sz w:val="26"/>
    </w:rPr>
  </w:style>
  <w:style w:type="character" w:customStyle="1" w:styleId="Heading4Char">
    <w:name w:val="Heading 4 Char"/>
    <w:basedOn w:val="DefaultParagraphFont"/>
    <w:link w:val="Heading4"/>
    <w:uiPriority w:val="9"/>
    <w:rsid w:val="00F109B3"/>
    <w:rPr>
      <w:rFonts w:ascii="Times New Roman" w:eastAsia="Times New Roman" w:hAnsi="Times New Roman" w:cs="Times New Roman"/>
      <w:b/>
      <w:color w:val="000000"/>
      <w:sz w:val="26"/>
      <w:szCs w:val="26"/>
      <w:lang w:eastAsia="en-AU"/>
    </w:rPr>
  </w:style>
  <w:style w:type="character" w:customStyle="1" w:styleId="CTDT-H31Char">
    <w:name w:val="CTDT-H3.1 Char"/>
    <w:basedOn w:val="CTDT-H3Char"/>
    <w:link w:val="CTDT-H31"/>
    <w:rsid w:val="00325061"/>
    <w:rPr>
      <w:rFonts w:ascii="Times New Roman Bold" w:hAnsi="Times New Roman Bold"/>
      <w:b/>
      <w:i/>
      <w:caps w:val="0"/>
      <w:sz w:val="28"/>
    </w:rPr>
  </w:style>
  <w:style w:type="character" w:customStyle="1" w:styleId="Heading5Char">
    <w:name w:val="Heading 5 Char"/>
    <w:basedOn w:val="DefaultParagraphFont"/>
    <w:link w:val="Heading5"/>
    <w:uiPriority w:val="9"/>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uiPriority w:val="9"/>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line="360" w:lineRule="auto"/>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CTDT-H30">
    <w:name w:val="CTDT-H3.0"/>
    <w:basedOn w:val="CTDT-H3"/>
    <w:next w:val="CTDT-Text"/>
    <w:qFormat/>
    <w:rsid w:val="007158D0"/>
    <w:rPr>
      <w:b w:val="0"/>
      <w:i w:val="0"/>
    </w:rPr>
  </w:style>
  <w:style w:type="paragraph" w:styleId="FootnoteText">
    <w:name w:val="footnote text"/>
    <w:basedOn w:val="Normal"/>
    <w:link w:val="FootnoteTextChar"/>
    <w:uiPriority w:val="99"/>
    <w:semiHidden/>
    <w:unhideWhenUsed/>
    <w:rsid w:val="00A01FF8"/>
    <w:pPr>
      <w:spacing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CTDT-NumerRef">
    <w:name w:val="CTDT-NumerRef"/>
    <w:basedOn w:val="CTDT-Number"/>
    <w:qFormat/>
    <w:rsid w:val="00490B98"/>
    <w:pPr>
      <w:numPr>
        <w:numId w:val="8"/>
      </w:numPr>
    </w:pPr>
  </w:style>
  <w:style w:type="paragraph" w:customStyle="1" w:styleId="CTDT-Text-H1-Desc">
    <w:name w:val="CTDT-Text-H1-Desc"/>
    <w:basedOn w:val="CTDT-Text"/>
    <w:qFormat/>
    <w:rsid w:val="00793A37"/>
    <w:pPr>
      <w:spacing w:after="240"/>
    </w:pPr>
    <w:rPr>
      <w:i/>
    </w:rPr>
  </w:style>
  <w:style w:type="character" w:customStyle="1" w:styleId="UnresolvedMention2">
    <w:name w:val="Unresolved Mention2"/>
    <w:basedOn w:val="DefaultParagraphFont"/>
    <w:uiPriority w:val="99"/>
    <w:semiHidden/>
    <w:unhideWhenUsed/>
    <w:rsid w:val="00A42250"/>
    <w:rPr>
      <w:color w:val="605E5C"/>
      <w:shd w:val="clear" w:color="auto" w:fill="E1DFDD"/>
    </w:rPr>
  </w:style>
  <w:style w:type="character" w:customStyle="1" w:styleId="Heading7Char">
    <w:name w:val="Heading 7 Char"/>
    <w:basedOn w:val="DefaultParagraphFont"/>
    <w:link w:val="Heading7"/>
    <w:uiPriority w:val="9"/>
    <w:rsid w:val="00AF60EA"/>
    <w:rPr>
      <w:rFonts w:asciiTheme="majorHAnsi" w:eastAsiaTheme="majorEastAsia" w:hAnsiTheme="majorHAnsi" w:cstheme="majorBidi"/>
      <w:i/>
      <w:iCs/>
      <w:color w:val="1F3763" w:themeColor="accent1" w:themeShade="7F"/>
      <w:szCs w:val="26"/>
      <w:lang w:val="vi-VN"/>
    </w:rPr>
  </w:style>
  <w:style w:type="character" w:customStyle="1" w:styleId="Heading8Char">
    <w:name w:val="Heading 8 Char"/>
    <w:basedOn w:val="DefaultParagraphFont"/>
    <w:link w:val="Heading8"/>
    <w:uiPriority w:val="9"/>
    <w:rsid w:val="00AF60E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AF60EA"/>
    <w:rPr>
      <w:rFonts w:asciiTheme="majorHAnsi" w:eastAsiaTheme="majorEastAsia" w:hAnsiTheme="majorHAnsi" w:cstheme="majorBidi"/>
      <w:i/>
      <w:iCs/>
      <w:color w:val="272727" w:themeColor="text1" w:themeTint="D8"/>
      <w:sz w:val="21"/>
      <w:szCs w:val="21"/>
      <w:lang w:val="vi-VN"/>
    </w:rPr>
  </w:style>
  <w:style w:type="character" w:styleId="FollowedHyperlink">
    <w:name w:val="FollowedHyperlink"/>
    <w:basedOn w:val="DefaultParagraphFont"/>
    <w:uiPriority w:val="99"/>
    <w:semiHidden/>
    <w:unhideWhenUsed/>
    <w:rsid w:val="00AF60EA"/>
    <w:rPr>
      <w:color w:val="954F72" w:themeColor="followedHyperlink"/>
      <w:u w:val="single"/>
    </w:rPr>
  </w:style>
  <w:style w:type="character" w:customStyle="1" w:styleId="normaltextrun">
    <w:name w:val="normaltextrun"/>
    <w:basedOn w:val="DefaultParagraphFont"/>
    <w:rsid w:val="00AF60EA"/>
  </w:style>
  <w:style w:type="character" w:customStyle="1" w:styleId="eop">
    <w:name w:val="eop"/>
    <w:basedOn w:val="DefaultParagraphFont"/>
    <w:rsid w:val="00AF60EA"/>
  </w:style>
  <w:style w:type="paragraph" w:customStyle="1" w:styleId="paragraph">
    <w:name w:val="paragraph"/>
    <w:basedOn w:val="Normal"/>
    <w:rsid w:val="00AF60EA"/>
    <w:pPr>
      <w:spacing w:before="100" w:beforeAutospacing="1" w:after="100" w:afterAutospacing="1" w:line="240" w:lineRule="auto"/>
      <w:jc w:val="left"/>
    </w:pPr>
    <w:rPr>
      <w:rFonts w:eastAsia="Times New Roman" w:cs="Times New Roman"/>
      <w:sz w:val="24"/>
      <w:szCs w:val="24"/>
      <w:lang w:val="vi-VN" w:eastAsia="vi-VN"/>
    </w:rPr>
  </w:style>
  <w:style w:type="paragraph" w:customStyle="1" w:styleId="px-200">
    <w:name w:val="px-200"/>
    <w:basedOn w:val="Normal"/>
    <w:rsid w:val="00AF60EA"/>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ab-list">
    <w:name w:val="ab-list"/>
    <w:basedOn w:val="DefaultParagraphFont"/>
    <w:rsid w:val="00AF60EA"/>
  </w:style>
  <w:style w:type="paragraph" w:styleId="NoSpacing">
    <w:name w:val="No Spacing"/>
    <w:uiPriority w:val="1"/>
    <w:qFormat/>
    <w:rsid w:val="00AF60EA"/>
    <w:pPr>
      <w:spacing w:line="240" w:lineRule="auto"/>
    </w:pPr>
    <w:rPr>
      <w:rFonts w:cstheme="majorHAnsi"/>
      <w:szCs w:val="26"/>
      <w:lang w:val="vi-VN"/>
    </w:rPr>
  </w:style>
  <w:style w:type="character" w:styleId="Emphasis">
    <w:name w:val="Emphasis"/>
    <w:basedOn w:val="DefaultParagraphFont"/>
    <w:uiPriority w:val="20"/>
    <w:qFormat/>
    <w:rsid w:val="00AF60EA"/>
    <w:rPr>
      <w:i/>
      <w:iCs/>
    </w:rPr>
  </w:style>
  <w:style w:type="character" w:styleId="Strong">
    <w:name w:val="Strong"/>
    <w:basedOn w:val="DefaultParagraphFont"/>
    <w:uiPriority w:val="22"/>
    <w:qFormat/>
    <w:rsid w:val="00AF60EA"/>
    <w:rPr>
      <w:b/>
      <w:bCs/>
    </w:rPr>
  </w:style>
  <w:style w:type="paragraph" w:styleId="HTMLPreformatted">
    <w:name w:val="HTML Preformatted"/>
    <w:basedOn w:val="Normal"/>
    <w:link w:val="HTMLPreformattedChar"/>
    <w:uiPriority w:val="99"/>
    <w:semiHidden/>
    <w:unhideWhenUsed/>
    <w:rsid w:val="00AF60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AF60EA"/>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AF60EA"/>
    <w:rPr>
      <w:rFonts w:ascii="Courier New" w:eastAsia="Times New Roman" w:hAnsi="Courier New" w:cs="Courier New"/>
      <w:sz w:val="20"/>
      <w:szCs w:val="20"/>
    </w:rPr>
  </w:style>
  <w:style w:type="character" w:customStyle="1" w:styleId="hljs-selector-tag">
    <w:name w:val="hljs-selector-tag"/>
    <w:basedOn w:val="DefaultParagraphFont"/>
    <w:rsid w:val="00AF60EA"/>
  </w:style>
  <w:style w:type="character" w:customStyle="1" w:styleId="hljs-number">
    <w:name w:val="hljs-number"/>
    <w:basedOn w:val="DefaultParagraphFont"/>
    <w:rsid w:val="00AF60EA"/>
  </w:style>
  <w:style w:type="character" w:customStyle="1" w:styleId="nist-author">
    <w:name w:val="nist-author"/>
    <w:basedOn w:val="DefaultParagraphFont"/>
    <w:rsid w:val="00AF60EA"/>
  </w:style>
  <w:style w:type="paragraph" w:styleId="BodyText">
    <w:name w:val="Body Text"/>
    <w:basedOn w:val="Normal"/>
    <w:link w:val="BodyTextChar"/>
    <w:uiPriority w:val="1"/>
    <w:unhideWhenUsed/>
    <w:qFormat/>
    <w:rsid w:val="00B55073"/>
    <w:pPr>
      <w:widowControl w:val="0"/>
      <w:autoSpaceDE w:val="0"/>
      <w:autoSpaceDN w:val="0"/>
      <w:spacing w:line="240" w:lineRule="auto"/>
      <w:ind w:left="112"/>
    </w:pPr>
    <w:rPr>
      <w:rFonts w:eastAsia="Times New Roman" w:cs="Times New Roman"/>
      <w:szCs w:val="26"/>
      <w:lang w:val="en-US"/>
    </w:rPr>
  </w:style>
  <w:style w:type="character" w:customStyle="1" w:styleId="BodyTextChar">
    <w:name w:val="Body Text Char"/>
    <w:basedOn w:val="DefaultParagraphFont"/>
    <w:link w:val="BodyText"/>
    <w:uiPriority w:val="1"/>
    <w:rsid w:val="00B55073"/>
    <w:rPr>
      <w:rFonts w:eastAsia="Times New Roman" w:cs="Times New Roman"/>
      <w:szCs w:val="26"/>
      <w:lang w:val="en-US"/>
    </w:rPr>
  </w:style>
  <w:style w:type="character" w:customStyle="1" w:styleId="ListParagraphChar">
    <w:name w:val="List Paragraph Char"/>
    <w:basedOn w:val="DefaultParagraphFont"/>
    <w:link w:val="ListParagraph"/>
    <w:uiPriority w:val="34"/>
    <w:locked/>
    <w:rsid w:val="00B55073"/>
  </w:style>
  <w:style w:type="character" w:customStyle="1" w:styleId="lnhChar">
    <w:name w:val="lệnh Char"/>
    <w:basedOn w:val="ListParagraphChar"/>
    <w:link w:val="lnh"/>
    <w:locked/>
    <w:rsid w:val="00B55073"/>
    <w:rPr>
      <w:rFonts w:cs="Times New Roman"/>
      <w:i/>
      <w:szCs w:val="26"/>
      <w:lang w:val="vi-VN"/>
    </w:rPr>
  </w:style>
  <w:style w:type="paragraph" w:customStyle="1" w:styleId="lnh">
    <w:name w:val="lệnh"/>
    <w:basedOn w:val="ListParagraph"/>
    <w:link w:val="lnhChar"/>
    <w:qFormat/>
    <w:rsid w:val="00B55073"/>
    <w:pPr>
      <w:spacing w:after="200"/>
      <w:ind w:left="1800"/>
      <w:jc w:val="left"/>
    </w:pPr>
    <w:rPr>
      <w:rFonts w:cs="Times New Roman"/>
      <w:i/>
      <w:szCs w:val="26"/>
      <w:lang w:val="vi-VN"/>
    </w:rPr>
  </w:style>
  <w:style w:type="character" w:customStyle="1" w:styleId="HnhChar">
    <w:name w:val="HÌnh Char"/>
    <w:basedOn w:val="lnhChar"/>
    <w:link w:val="Hnh"/>
    <w:locked/>
    <w:rsid w:val="00B55073"/>
    <w:rPr>
      <w:rFonts w:cs="Times New Roman"/>
      <w:i/>
      <w:szCs w:val="26"/>
      <w:lang w:val="vi-VN"/>
    </w:rPr>
  </w:style>
  <w:style w:type="paragraph" w:customStyle="1" w:styleId="Hnh">
    <w:name w:val="HÌnh"/>
    <w:basedOn w:val="lnh"/>
    <w:link w:val="HnhChar"/>
    <w:qFormat/>
    <w:rsid w:val="00B55073"/>
    <w:pPr>
      <w:jc w:val="center"/>
    </w:pPr>
  </w:style>
  <w:style w:type="character" w:customStyle="1" w:styleId="thmcaChar">
    <w:name w:val="thư mục a Char"/>
    <w:basedOn w:val="HnhChar"/>
    <w:link w:val="thmca"/>
    <w:locked/>
    <w:rsid w:val="00B55073"/>
    <w:rPr>
      <w:rFonts w:cs="Times New Roman"/>
      <w:i/>
      <w:szCs w:val="26"/>
      <w:lang w:val="vi-VN"/>
    </w:rPr>
  </w:style>
  <w:style w:type="paragraph" w:customStyle="1" w:styleId="thmca">
    <w:name w:val="thư mục a"/>
    <w:basedOn w:val="Hnh"/>
    <w:link w:val="thmcaChar"/>
    <w:qFormat/>
    <w:rsid w:val="00B55073"/>
    <w:pPr>
      <w:jc w:val="left"/>
    </w:pPr>
  </w:style>
  <w:style w:type="paragraph" w:styleId="TOCHeading">
    <w:name w:val="TOC Heading"/>
    <w:basedOn w:val="Heading1"/>
    <w:next w:val="Normal"/>
    <w:uiPriority w:val="39"/>
    <w:unhideWhenUsed/>
    <w:qFormat/>
    <w:rsid w:val="00343826"/>
    <w:pPr>
      <w:spacing w:line="259" w:lineRule="auto"/>
      <w:jc w:val="left"/>
      <w:outlineLvl w:val="9"/>
    </w:pPr>
    <w:rPr>
      <w:lang w:val="en-US"/>
    </w:rPr>
  </w:style>
  <w:style w:type="paragraph" w:customStyle="1" w:styleId="hinhanhbaocao">
    <w:name w:val="hinhanhbaocao"/>
    <w:basedOn w:val="Normal"/>
    <w:link w:val="hinhanhbaocaoChar"/>
    <w:qFormat/>
    <w:rsid w:val="00505438"/>
    <w:pPr>
      <w:tabs>
        <w:tab w:val="left" w:pos="284"/>
        <w:tab w:val="left" w:pos="567"/>
      </w:tabs>
      <w:spacing w:before="144" w:after="144"/>
      <w:jc w:val="center"/>
    </w:pPr>
    <w:rPr>
      <w:i/>
      <w:iCs/>
    </w:rPr>
  </w:style>
  <w:style w:type="character" w:styleId="CommentReference">
    <w:name w:val="annotation reference"/>
    <w:basedOn w:val="DefaultParagraphFont"/>
    <w:uiPriority w:val="99"/>
    <w:semiHidden/>
    <w:unhideWhenUsed/>
    <w:rsid w:val="00505438"/>
    <w:rPr>
      <w:sz w:val="16"/>
      <w:szCs w:val="16"/>
    </w:rPr>
  </w:style>
  <w:style w:type="character" w:customStyle="1" w:styleId="hinhanhbaocaoChar">
    <w:name w:val="hinhanhbaocao Char"/>
    <w:basedOn w:val="DefaultParagraphFont"/>
    <w:link w:val="hinhanhbaocao"/>
    <w:rsid w:val="00505438"/>
    <w:rPr>
      <w:i/>
      <w:iCs/>
    </w:rPr>
  </w:style>
  <w:style w:type="paragraph" w:styleId="CommentText">
    <w:name w:val="annotation text"/>
    <w:basedOn w:val="Normal"/>
    <w:link w:val="CommentTextChar"/>
    <w:uiPriority w:val="99"/>
    <w:semiHidden/>
    <w:unhideWhenUsed/>
    <w:rsid w:val="00505438"/>
    <w:pPr>
      <w:spacing w:line="240" w:lineRule="auto"/>
    </w:pPr>
    <w:rPr>
      <w:sz w:val="20"/>
      <w:szCs w:val="20"/>
    </w:rPr>
  </w:style>
  <w:style w:type="character" w:customStyle="1" w:styleId="CommentTextChar">
    <w:name w:val="Comment Text Char"/>
    <w:basedOn w:val="DefaultParagraphFont"/>
    <w:link w:val="CommentText"/>
    <w:uiPriority w:val="99"/>
    <w:semiHidden/>
    <w:rsid w:val="00505438"/>
    <w:rPr>
      <w:sz w:val="20"/>
      <w:szCs w:val="20"/>
    </w:rPr>
  </w:style>
  <w:style w:type="paragraph" w:styleId="CommentSubject">
    <w:name w:val="annotation subject"/>
    <w:basedOn w:val="CommentText"/>
    <w:next w:val="CommentText"/>
    <w:link w:val="CommentSubjectChar"/>
    <w:uiPriority w:val="99"/>
    <w:semiHidden/>
    <w:unhideWhenUsed/>
    <w:rsid w:val="00505438"/>
    <w:rPr>
      <w:b/>
      <w:bCs/>
    </w:rPr>
  </w:style>
  <w:style w:type="character" w:customStyle="1" w:styleId="CommentSubjectChar">
    <w:name w:val="Comment Subject Char"/>
    <w:basedOn w:val="CommentTextChar"/>
    <w:link w:val="CommentSubject"/>
    <w:uiPriority w:val="99"/>
    <w:semiHidden/>
    <w:rsid w:val="00505438"/>
    <w:rPr>
      <w:b/>
      <w:bCs/>
      <w:sz w:val="20"/>
      <w:szCs w:val="20"/>
    </w:rPr>
  </w:style>
  <w:style w:type="paragraph" w:customStyle="1" w:styleId="habc">
    <w:name w:val="habc"/>
    <w:basedOn w:val="hinhanhbaocao"/>
    <w:link w:val="habcChar"/>
    <w:qFormat/>
    <w:rsid w:val="00D719D6"/>
  </w:style>
  <w:style w:type="paragraph" w:styleId="Revision">
    <w:name w:val="Revision"/>
    <w:hidden/>
    <w:uiPriority w:val="99"/>
    <w:semiHidden/>
    <w:rsid w:val="00D719D6"/>
    <w:pPr>
      <w:spacing w:line="240" w:lineRule="auto"/>
      <w:jc w:val="left"/>
    </w:pPr>
  </w:style>
  <w:style w:type="character" w:customStyle="1" w:styleId="habcChar">
    <w:name w:val="habc Char"/>
    <w:basedOn w:val="hinhanhbaocaoChar"/>
    <w:link w:val="habc"/>
    <w:rsid w:val="00D719D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203367">
      <w:bodyDiv w:val="1"/>
      <w:marLeft w:val="0"/>
      <w:marRight w:val="0"/>
      <w:marTop w:val="0"/>
      <w:marBottom w:val="0"/>
      <w:divBdr>
        <w:top w:val="none" w:sz="0" w:space="0" w:color="auto"/>
        <w:left w:val="none" w:sz="0" w:space="0" w:color="auto"/>
        <w:bottom w:val="none" w:sz="0" w:space="0" w:color="auto"/>
        <w:right w:val="none" w:sz="0" w:space="0" w:color="auto"/>
      </w:divBdr>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564999448">
      <w:bodyDiv w:val="1"/>
      <w:marLeft w:val="0"/>
      <w:marRight w:val="0"/>
      <w:marTop w:val="0"/>
      <w:marBottom w:val="0"/>
      <w:divBdr>
        <w:top w:val="none" w:sz="0" w:space="0" w:color="auto"/>
        <w:left w:val="none" w:sz="0" w:space="0" w:color="auto"/>
        <w:bottom w:val="none" w:sz="0" w:space="0" w:color="auto"/>
        <w:right w:val="none" w:sz="0" w:space="0" w:color="auto"/>
      </w:divBdr>
    </w:div>
    <w:div w:id="937717402">
      <w:bodyDiv w:val="1"/>
      <w:marLeft w:val="0"/>
      <w:marRight w:val="0"/>
      <w:marTop w:val="0"/>
      <w:marBottom w:val="0"/>
      <w:divBdr>
        <w:top w:val="none" w:sz="0" w:space="0" w:color="auto"/>
        <w:left w:val="none" w:sz="0" w:space="0" w:color="auto"/>
        <w:bottom w:val="none" w:sz="0" w:space="0" w:color="auto"/>
        <w:right w:val="none" w:sz="0" w:space="0" w:color="auto"/>
      </w:divBdr>
    </w:div>
    <w:div w:id="960264976">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113785440">
      <w:bodyDiv w:val="1"/>
      <w:marLeft w:val="0"/>
      <w:marRight w:val="0"/>
      <w:marTop w:val="0"/>
      <w:marBottom w:val="0"/>
      <w:divBdr>
        <w:top w:val="none" w:sz="0" w:space="0" w:color="auto"/>
        <w:left w:val="none" w:sz="0" w:space="0" w:color="auto"/>
        <w:bottom w:val="none" w:sz="0" w:space="0" w:color="auto"/>
        <w:right w:val="none" w:sz="0" w:space="0" w:color="auto"/>
      </w:divBdr>
    </w:div>
    <w:div w:id="1235698265">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361711367">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1755008643">
      <w:bodyDiv w:val="1"/>
      <w:marLeft w:val="0"/>
      <w:marRight w:val="0"/>
      <w:marTop w:val="0"/>
      <w:marBottom w:val="0"/>
      <w:divBdr>
        <w:top w:val="none" w:sz="0" w:space="0" w:color="auto"/>
        <w:left w:val="none" w:sz="0" w:space="0" w:color="auto"/>
        <w:bottom w:val="none" w:sz="0" w:space="0" w:color="auto"/>
        <w:right w:val="none" w:sz="0" w:space="0" w:color="auto"/>
      </w:divBdr>
    </w:div>
    <w:div w:id="1834681616">
      <w:bodyDiv w:val="1"/>
      <w:marLeft w:val="0"/>
      <w:marRight w:val="0"/>
      <w:marTop w:val="0"/>
      <w:marBottom w:val="0"/>
      <w:divBdr>
        <w:top w:val="none" w:sz="0" w:space="0" w:color="auto"/>
        <w:left w:val="none" w:sz="0" w:space="0" w:color="auto"/>
        <w:bottom w:val="none" w:sz="0" w:space="0" w:color="auto"/>
        <w:right w:val="none" w:sz="0" w:space="0" w:color="auto"/>
      </w:divBdr>
    </w:div>
    <w:div w:id="1880391600">
      <w:bodyDiv w:val="1"/>
      <w:marLeft w:val="0"/>
      <w:marRight w:val="0"/>
      <w:marTop w:val="0"/>
      <w:marBottom w:val="0"/>
      <w:divBdr>
        <w:top w:val="none" w:sz="0" w:space="0" w:color="auto"/>
        <w:left w:val="none" w:sz="0" w:space="0" w:color="auto"/>
        <w:bottom w:val="none" w:sz="0" w:space="0" w:color="auto"/>
        <w:right w:val="none" w:sz="0" w:space="0" w:color="auto"/>
      </w:divBdr>
    </w:div>
    <w:div w:id="1938050734">
      <w:bodyDiv w:val="1"/>
      <w:marLeft w:val="0"/>
      <w:marRight w:val="0"/>
      <w:marTop w:val="0"/>
      <w:marBottom w:val="0"/>
      <w:divBdr>
        <w:top w:val="none" w:sz="0" w:space="0" w:color="auto"/>
        <w:left w:val="none" w:sz="0" w:space="0" w:color="auto"/>
        <w:bottom w:val="none" w:sz="0" w:space="0" w:color="auto"/>
        <w:right w:val="none" w:sz="0" w:space="0" w:color="auto"/>
      </w:divBdr>
    </w:div>
    <w:div w:id="19535905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hyperlink" Target="mailto:npm@6.14.17" TargetMode="External"/><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tapchibitcoin.io/tat-tan-tat-ve-block-trong-blockchain.html" TargetMode="External"/><Relationship Id="rId16" Type="http://schemas.openxmlformats.org/officeDocument/2006/relationships/image" Target="media/image6.png"/><Relationship Id="rId107" Type="http://schemas.microsoft.com/office/2018/08/relationships/commentsExtensible" Target="commentsExtensible.xm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s://www.diadata.org/blog/post/what-is-a-blockchain-node/" TargetMode="External"/><Relationship Id="rId95" Type="http://schemas.openxmlformats.org/officeDocument/2006/relationships/hyperlink" Target="https://vietnix.vn/author/tranductrun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https://www.geeksforgeeks.org/blockchain-structure/"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hyperlink" Target="https://deb.nodesource.com/setup_18.x"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coin98.net/node-la-gi" TargetMode="External"/><Relationship Id="rId91" Type="http://schemas.openxmlformats.org/officeDocument/2006/relationships/hyperlink" Target="https://webisoft.com/articles/disadvantages-of-blockchain/" TargetMode="External"/><Relationship Id="rId96" Type="http://schemas.openxmlformats.org/officeDocument/2006/relationships/hyperlink" Target="https://vietnix.vn/blockchain-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6/09/relationships/commentsIds" Target="commentsIds.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hyperlink" Target="https://go.dev/dl/go1.19.2.linux-amd64.tar.gz"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mlsdev.com/blog/156-how-to-build-your-own-blockchain-architecture" TargetMode="External"/><Relationship Id="rId94" Type="http://schemas.openxmlformats.org/officeDocument/2006/relationships/hyperlink" Target="https://github.com/pazz2211/fabric/blob/main/README.md" TargetMode="External"/><Relationship Id="rId99" Type="http://schemas.openxmlformats.org/officeDocument/2006/relationships/hyperlink" Target="https://youtu.be/DYyUMUREHEs?si=OOaPu9VMwfcTwvOV" TargetMode="External"/><Relationship Id="rId101" Type="http://schemas.openxmlformats.org/officeDocument/2006/relationships/hyperlink" Target="https://vi.wikipedia.org/wiki/Bitcoin"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bin"/><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learn.g2.com/author/washija-kazim" TargetMode="External"/><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nvlpubs.nist.gov/nistpubs/ir/2018/NIST.IR.8202.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geeksforgeeks.org/how-does-the-blockchain-work/"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en.wikipedia.org/wiki/Hyperledger" TargetMode="External"/><Relationship Id="rId105"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hrchannels.com/uptalent/08-nen-tang-blockchain-uy-tin.html" TargetMode="External"/><Relationship Id="rId98" Type="http://schemas.openxmlformats.org/officeDocument/2006/relationships/hyperlink" Target="https://learn.g2.com/blockchain-applications%23retai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F80B4-3222-4675-B29F-11D6544B3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50</Pages>
  <Words>14236</Words>
  <Characters>81148</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5</cp:revision>
  <cp:lastPrinted>2024-01-16T03:18:00Z</cp:lastPrinted>
  <dcterms:created xsi:type="dcterms:W3CDTF">2024-11-20T13:26:00Z</dcterms:created>
  <dcterms:modified xsi:type="dcterms:W3CDTF">2024-11-20T14:27:00Z</dcterms:modified>
</cp:coreProperties>
</file>